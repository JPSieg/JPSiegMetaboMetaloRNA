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5EF8679B" w:rsidR="00A66EDD" w:rsidRPr="00DD1EEC" w:rsidRDefault="00C57D4C" w:rsidP="00DE13FE">
      <w:pPr>
        <w:pStyle w:val="BATitle"/>
      </w:pPr>
      <w:r w:rsidRPr="00C57D4C">
        <w:t xml:space="preserve">The Metabolome Weakens RNA Helix Stability </w:t>
      </w:r>
      <w:ins w:id="1" w:author="Bevilacqua, Philip C" w:date="2022-08-09T16:27:00Z">
        <w:r w:rsidR="00DE13FE">
          <w:br/>
        </w:r>
      </w:ins>
      <w:r w:rsidRPr="00C57D4C">
        <w:t>and Increases RNA Chemical Stability</w:t>
      </w:r>
    </w:p>
    <w:p w14:paraId="6DD927DD" w14:textId="7AAB9207" w:rsidR="00C57D4C" w:rsidRPr="00C57D4C" w:rsidRDefault="00C57D4C" w:rsidP="00C57D4C">
      <w:pPr>
        <w:pStyle w:val="BBAuthorName"/>
      </w:pPr>
      <w:r w:rsidRPr="00C57D4C">
        <w:t>Jacob P. Sieg</w:t>
      </w:r>
      <w:r w:rsidRPr="00C57D4C">
        <w:rPr>
          <w:vertAlign w:val="superscript"/>
        </w:rPr>
        <w:t>1,2</w:t>
      </w:r>
      <w:r w:rsidRPr="00C57D4C">
        <w:t>, Lauren McKinley</w:t>
      </w:r>
      <w:r w:rsidRPr="00C57D4C">
        <w:rPr>
          <w:vertAlign w:val="superscript"/>
        </w:rPr>
        <w:t>1,2</w:t>
      </w:r>
      <w:r w:rsidRPr="00C57D4C">
        <w:t>, Melanie Huot</w:t>
      </w:r>
      <w:r w:rsidR="003112D8" w:rsidRPr="003112D8">
        <w:rPr>
          <w:vertAlign w:val="superscript"/>
        </w:rPr>
        <w:t>3,4</w:t>
      </w:r>
      <w:r w:rsidRPr="00C57D4C">
        <w:t>, Neela H. Yennawar</w:t>
      </w:r>
      <w:r w:rsidR="003112D8">
        <w:rPr>
          <w:vertAlign w:val="superscript"/>
        </w:rPr>
        <w:t>5</w:t>
      </w:r>
      <w:r w:rsidRPr="00C57D4C">
        <w:t xml:space="preserve">, and </w:t>
      </w:r>
      <w:ins w:id="2" w:author="Bevilacqua, Philip C" w:date="2022-08-09T16:30:00Z">
        <w:r w:rsidR="00DE13FE">
          <w:br/>
        </w:r>
      </w:ins>
      <w:r w:rsidRPr="00C57D4C">
        <w:t>Philip C. Bevilacqua*</w:t>
      </w:r>
      <w:r w:rsidRPr="00C57D4C">
        <w:rPr>
          <w:vertAlign w:val="superscript"/>
        </w:rPr>
        <w:t>1,2,3</w:t>
      </w:r>
    </w:p>
    <w:p w14:paraId="3F99F099" w14:textId="77777777" w:rsidR="00C57D4C" w:rsidRPr="00C57D4C" w:rsidRDefault="00C57D4C" w:rsidP="00C57D4C">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C57D4C">
      <w:pPr>
        <w:pStyle w:val="BCAuthorAddress"/>
      </w:pPr>
      <w:r w:rsidRPr="00C57D4C">
        <w:rPr>
          <w:vertAlign w:val="superscript"/>
        </w:rPr>
        <w:t>2</w:t>
      </w:r>
      <w:r w:rsidRPr="00C57D4C">
        <w:t>Center for RNA Molecular Biology, Pennsylvania State University, University Park, PA 16802.</w:t>
      </w:r>
    </w:p>
    <w:p w14:paraId="695E0250" w14:textId="21E6BFF7" w:rsidR="00C57D4C" w:rsidRDefault="00C57D4C" w:rsidP="00C57D4C">
      <w:pPr>
        <w:pStyle w:val="BCAuthorAddress"/>
      </w:pPr>
      <w:r w:rsidRPr="00C57D4C">
        <w:rPr>
          <w:vertAlign w:val="superscript"/>
        </w:rPr>
        <w:t>3</w:t>
      </w:r>
      <w:r w:rsidRPr="00C57D4C">
        <w:t>Department of Biochemistry and Molecular Biology, Pennsylvania State University, University Park, PA 16802.</w:t>
      </w:r>
    </w:p>
    <w:p w14:paraId="2C5F1B7B" w14:textId="46BD2CA3" w:rsidR="003112D8" w:rsidRPr="003112D8" w:rsidRDefault="003112D8" w:rsidP="003112D8">
      <w:pPr>
        <w:pStyle w:val="BCAuthorAddress"/>
      </w:pPr>
      <w:r>
        <w:rPr>
          <w:vertAlign w:val="superscript"/>
        </w:rPr>
        <w:t>4</w:t>
      </w:r>
      <w:r w:rsidRPr="00C57D4C">
        <w:t>Department of Bio</w:t>
      </w:r>
      <w:r>
        <w:t>logy</w:t>
      </w:r>
      <w:r w:rsidRPr="00C57D4C">
        <w:t>, Pennsylvania State University, University Park, PA 16802.</w:t>
      </w:r>
    </w:p>
    <w:p w14:paraId="568BB325" w14:textId="0818E268" w:rsidR="00C57D4C" w:rsidRPr="00C57D4C" w:rsidRDefault="003112D8" w:rsidP="00C57D4C">
      <w:pPr>
        <w:pStyle w:val="BCAuthorAddress"/>
      </w:pPr>
      <w:r>
        <w:rPr>
          <w:vertAlign w:val="superscript"/>
        </w:rPr>
        <w:t>5</w:t>
      </w:r>
      <w:r w:rsidR="00C57D4C" w:rsidRPr="00C57D4C">
        <w:t>The</w:t>
      </w:r>
      <w:r w:rsidR="00C57D4C" w:rsidRPr="00C57D4C">
        <w:rPr>
          <w:vertAlign w:val="superscript"/>
        </w:rPr>
        <w:t xml:space="preserve"> </w:t>
      </w:r>
      <w:r w:rsidR="00C57D4C" w:rsidRPr="00C57D4C">
        <w:t>Huck Institutes of the Life Sciences, The Pennsylvania State University, University Park, PA 16802.</w:t>
      </w:r>
    </w:p>
    <w:p w14:paraId="11FEF727" w14:textId="333E2067"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 xml:space="preserve">Magnesium ion, Metabolites, Chelated magnesium, RNA folding, RNA function, </w:t>
      </w:r>
      <w:r w:rsidR="00784900">
        <w:rPr>
          <w:i/>
          <w:kern w:val="22"/>
          <w:sz w:val="20"/>
        </w:rPr>
        <w:t>N</w:t>
      </w:r>
      <w:r w:rsidRPr="00C57D4C">
        <w:rPr>
          <w:i/>
          <w:kern w:val="22"/>
          <w:sz w:val="20"/>
        </w:rPr>
        <w:t>ear-cellular condition</w:t>
      </w:r>
    </w:p>
    <w:p w14:paraId="06DD2332" w14:textId="3365F0E1" w:rsidR="00A66EDD" w:rsidRPr="007F6792" w:rsidRDefault="00A66EDD" w:rsidP="007F6792">
      <w:pPr>
        <w:pStyle w:val="StyleBIEmailAddress95pt"/>
        <w:sectPr w:rsidR="00A66EDD" w:rsidRPr="007F6792" w:rsidSect="00984F9E">
          <w:footerReference w:type="even" r:id="rId8"/>
          <w:footerReference w:type="default" r:id="rId9"/>
          <w:type w:val="continuous"/>
          <w:pgSz w:w="12240" w:h="15840" w:code="1"/>
          <w:pgMar w:top="720" w:right="1094" w:bottom="720" w:left="1094" w:header="720" w:footer="720" w:gutter="0"/>
          <w:cols w:space="720"/>
          <w:titlePg/>
        </w:sectPr>
      </w:pPr>
    </w:p>
    <w:p w14:paraId="6C9BEBC9" w14:textId="6C8D7A48" w:rsidR="00552A07" w:rsidRPr="00BE533F" w:rsidRDefault="006E44EE" w:rsidP="00C57D4C">
      <w:pPr>
        <w:pStyle w:val="BDAbstract"/>
      </w:pPr>
      <w:r>
        <w:rPr>
          <w:noProof/>
        </w:rPr>
        <w:drawing>
          <wp:anchor distT="0" distB="0" distL="114300" distR="114300" simplePos="0" relativeHeight="251659264" behindDoc="1" locked="0" layoutInCell="1" allowOverlap="1" wp14:anchorId="4D63824B" wp14:editId="7DA78754">
            <wp:simplePos x="0" y="0"/>
            <wp:positionH relativeFrom="column">
              <wp:posOffset>3400425</wp:posOffset>
            </wp:positionH>
            <wp:positionV relativeFrom="paragraph">
              <wp:posOffset>663575</wp:posOffset>
            </wp:positionV>
            <wp:extent cx="2965710" cy="1588011"/>
            <wp:effectExtent l="0" t="0" r="6350" b="0"/>
            <wp:wrapTight wrapText="bothSides">
              <wp:wrapPolygon edited="0">
                <wp:start x="0" y="0"/>
                <wp:lineTo x="0" y="21254"/>
                <wp:lineTo x="21507" y="21254"/>
                <wp:lineTo x="21507" y="0"/>
                <wp:lineTo x="0" y="0"/>
              </wp:wrapPolygon>
            </wp:wrapTight>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10"/>
                    <a:stretch>
                      <a:fillRect/>
                    </a:stretch>
                  </pic:blipFill>
                  <pic:spPr>
                    <a:xfrm>
                      <a:off x="0" y="0"/>
                      <a:ext cx="2965710" cy="1588011"/>
                    </a:xfrm>
                    <a:prstGeom prst="rect">
                      <a:avLst/>
                    </a:prstGeom>
                  </pic:spPr>
                </pic:pic>
              </a:graphicData>
            </a:graphic>
            <wp14:sizeRelH relativeFrom="margin">
              <wp14:pctWidth>0</wp14:pctWidth>
            </wp14:sizeRelH>
            <wp14:sizeRelV relativeFrom="margin">
              <wp14:pctHeight>0</wp14:pctHeight>
            </wp14:sizeRelV>
          </wp:anchor>
        </w:drawing>
      </w:r>
      <w:r w:rsidR="00916F02">
        <w:t>W</w:t>
      </w:r>
      <w:r w:rsidR="00C57D4C" w:rsidRPr="00C57D4C">
        <w:t>e examine</w:t>
      </w:r>
      <w:r w:rsidR="00916F02">
        <w:t>d</w:t>
      </w:r>
      <w:r w:rsidR="00C57D4C" w:rsidRPr="00C57D4C">
        <w:t xml:space="preserve"> the complex network of interactions among RNA, the metabolome, and divalent Mg</w:t>
      </w:r>
      <w:r w:rsidR="00C57D4C" w:rsidRPr="00C57D4C">
        <w:rPr>
          <w:vertAlign w:val="superscript"/>
        </w:rPr>
        <w:t>2+</w:t>
      </w:r>
      <w:r w:rsidR="00C57D4C" w:rsidRPr="00C57D4C">
        <w:t xml:space="preserve"> in conditions that mimic the </w:t>
      </w:r>
      <w:r w:rsidR="00C57D4C" w:rsidRPr="00C57D4C">
        <w:rPr>
          <w:i/>
          <w:iCs/>
        </w:rPr>
        <w:t xml:space="preserve">E. coli </w:t>
      </w:r>
      <w:r w:rsidR="00C57D4C" w:rsidRPr="00C57D4C">
        <w:t>cytoplasm. We determined Mg</w:t>
      </w:r>
      <w:r w:rsidR="00C57D4C" w:rsidRPr="00C57D4C">
        <w:rPr>
          <w:vertAlign w:val="superscript"/>
        </w:rPr>
        <w:t>2+</w:t>
      </w:r>
      <w:r w:rsidR="00C57D4C" w:rsidRPr="00C57D4C">
        <w:t xml:space="preserve"> binding constants for the top 15 </w:t>
      </w:r>
      <w:r w:rsidR="00C57D4C" w:rsidRPr="00C57D4C">
        <w:rPr>
          <w:i/>
          <w:iCs/>
        </w:rPr>
        <w:t xml:space="preserve">E. coli </w:t>
      </w:r>
      <w:r w:rsidR="00C57D4C" w:rsidRPr="00C57D4C">
        <w:t xml:space="preserve">metabolites, comprising 80% of the total metabolome, at physiological pH and monovalent ion concentrations. These data were used to inform </w:t>
      </w:r>
      <w:r w:rsidR="002A0533">
        <w:t xml:space="preserve">the </w:t>
      </w:r>
      <w:r w:rsidR="00C57D4C" w:rsidRPr="00C57D4C">
        <w:t xml:space="preserve">development of an artificial cytoplasm that mimics </w:t>
      </w:r>
      <w:r w:rsidR="00C57D4C" w:rsidRPr="00C57D4C">
        <w:rPr>
          <w:i/>
          <w:iCs/>
        </w:rPr>
        <w:t>in vivo E. coli</w:t>
      </w:r>
      <w:r w:rsidR="00C57D4C" w:rsidRPr="00C57D4C">
        <w:t xml:space="preserve"> conditions, </w:t>
      </w:r>
      <w:ins w:id="3" w:author="Bevilacqua, Philip C" w:date="2022-08-09T16:31:00Z">
        <w:r w:rsidR="00DE13FE">
          <w:t xml:space="preserve">which we </w:t>
        </w:r>
      </w:ins>
      <w:r w:rsidR="00C57D4C" w:rsidRPr="00C57D4C">
        <w:t>term</w:t>
      </w:r>
      <w:del w:id="4" w:author="Bevilacqua, Philip C" w:date="2022-08-09T16:31:00Z">
        <w:r w:rsidR="00C57D4C" w:rsidRPr="00C57D4C" w:rsidDel="00DE13FE">
          <w:delText>ed</w:delText>
        </w:r>
      </w:del>
      <w:r w:rsidR="00C57D4C" w:rsidRPr="00C57D4C">
        <w:t xml:space="preserve"> “Eco80”. We empirically determined that the mixture of </w:t>
      </w:r>
      <w:commentRangeStart w:id="5"/>
      <w:r w:rsidR="00C57D4C" w:rsidRPr="00C57D4C">
        <w:rPr>
          <w:i/>
          <w:iCs/>
        </w:rPr>
        <w:t>E.</w:t>
      </w:r>
      <w:commentRangeEnd w:id="5"/>
      <w:r w:rsidR="00DE13FE">
        <w:rPr>
          <w:rStyle w:val="CommentReference"/>
          <w:rFonts w:ascii="Liberation Serif" w:eastAsia="Noto Serif CJK SC" w:hAnsi="Liberation Serif" w:cs="Mangal"/>
          <w:bCs w:val="0"/>
          <w:kern w:val="2"/>
          <w:lang w:eastAsia="zh-CN" w:bidi="hi-IN"/>
        </w:rPr>
        <w:commentReference w:id="5"/>
      </w:r>
      <w:r w:rsidR="00C57D4C" w:rsidRPr="00C57D4C">
        <w:rPr>
          <w:i/>
          <w:iCs/>
        </w:rPr>
        <w:t xml:space="preserve"> coli </w:t>
      </w:r>
      <w:r w:rsidR="00C57D4C" w:rsidRPr="00C57D4C">
        <w:t>metabolites in Eco80 approximate</w:t>
      </w:r>
      <w:r w:rsidR="00916F02">
        <w:t>d</w:t>
      </w:r>
      <w:r w:rsidR="00C57D4C" w:rsidRPr="00C57D4C">
        <w:t xml:space="preserve"> single site binding behavior towards Mg</w:t>
      </w:r>
      <w:r w:rsidR="00C57D4C" w:rsidRPr="00C57D4C">
        <w:rPr>
          <w:vertAlign w:val="superscript"/>
        </w:rPr>
        <w:t>2+</w:t>
      </w:r>
      <w:r w:rsidR="00C57D4C" w:rsidRPr="00C57D4C">
        <w:t xml:space="preserve"> in the biologically relevant free Mg</w:t>
      </w:r>
      <w:r w:rsidR="00C57D4C" w:rsidRPr="00C57D4C">
        <w:rPr>
          <w:vertAlign w:val="superscript"/>
        </w:rPr>
        <w:t>2+</w:t>
      </w:r>
      <w:r w:rsidR="00C57D4C" w:rsidRPr="00C57D4C">
        <w:t xml:space="preserve"> range of ~0.5 to 3 mM Mg</w:t>
      </w:r>
      <w:r w:rsidR="00C57D4C" w:rsidRPr="00C57D4C">
        <w:rPr>
          <w:vertAlign w:val="superscript"/>
        </w:rPr>
        <w:t>2+</w:t>
      </w:r>
      <w:r w:rsidR="00C57D4C" w:rsidRPr="00C57D4C">
        <w:t>, using a Mg</w:t>
      </w:r>
      <w:r w:rsidR="00C57D4C" w:rsidRPr="00C57D4C">
        <w:rPr>
          <w:vertAlign w:val="superscript"/>
        </w:rPr>
        <w:t>2+</w:t>
      </w:r>
      <w:r w:rsidR="00C57D4C" w:rsidRPr="00C57D4C">
        <w:t xml:space="preserve"> sensitive fluorescent dye. Effects of Eco80 conditions on the thermodynamic stability, chemical stability, structure, and catalysis of RNA were examined. We f</w:t>
      </w:r>
      <w:r w:rsidR="002A0533">
        <w:t>ound</w:t>
      </w:r>
      <w:r w:rsidR="00C57D4C" w:rsidRPr="00C57D4C">
        <w:t xml:space="preserve"> that Eco80</w:t>
      </w:r>
      <w:r w:rsidR="00C57D4C" w:rsidRPr="00C57D4C">
        <w:rPr>
          <w:i/>
          <w:iCs/>
        </w:rPr>
        <w:t xml:space="preserve"> </w:t>
      </w:r>
      <w:r w:rsidR="00C57D4C" w:rsidRPr="00C57D4C">
        <w:t>conditions lead to opposing effects on the thermodynamics and chemical stability of RNA</w:t>
      </w:r>
      <w:bookmarkStart w:id="6" w:name="_Hlk108790662"/>
      <w:r w:rsidR="00C57D4C" w:rsidRPr="00C57D4C">
        <w:t>. In particular, the thermodynamic stability of RNA helices was weakened</w:t>
      </w:r>
      <w:ins w:id="7" w:author="Bevilacqua, Philip C" w:date="2022-08-09T16:32:00Z">
        <w:r w:rsidR="00DE13FE">
          <w:t xml:space="preserve"> by ~? kcal/mol</w:t>
        </w:r>
      </w:ins>
      <w:r w:rsidR="00C57D4C" w:rsidRPr="00C57D4C">
        <w:t xml:space="preserve"> while the chemical stability </w:t>
      </w:r>
      <w:r w:rsidR="00916F02">
        <w:t>was</w:t>
      </w:r>
      <w:r w:rsidR="00C57D4C" w:rsidRPr="00C57D4C">
        <w:t xml:space="preserve"> enhanced</w:t>
      </w:r>
      <w:ins w:id="8" w:author="Bevilacqua, Philip C" w:date="2022-08-09T16:32:00Z">
        <w:r w:rsidR="00DE13FE">
          <w:t xml:space="preserve"> by ~? </w:t>
        </w:r>
        <w:proofErr w:type="spellStart"/>
        <w:r w:rsidR="00DE13FE">
          <w:t>hr</w:t>
        </w:r>
      </w:ins>
      <w:proofErr w:type="spellEnd"/>
      <w:r w:rsidR="00C57D4C" w:rsidRPr="00C57D4C">
        <w:t>, which can be understood using the speciation of Mg</w:t>
      </w:r>
      <w:r w:rsidR="00C57D4C" w:rsidRPr="00C57D4C">
        <w:rPr>
          <w:vertAlign w:val="superscript"/>
        </w:rPr>
        <w:t>2+</w:t>
      </w:r>
      <w:r w:rsidR="00C57D4C" w:rsidRPr="00C57D4C">
        <w:t xml:space="preserve"> between weak and strong Mg</w:t>
      </w:r>
      <w:r w:rsidR="00C57D4C" w:rsidRPr="00C57D4C">
        <w:rPr>
          <w:vertAlign w:val="superscript"/>
        </w:rPr>
        <w:t>2+</w:t>
      </w:r>
      <w:r w:rsidR="00C57D4C" w:rsidRPr="00C57D4C">
        <w:t>-metabolite complexes in Eco80. Overall, the effect</w:t>
      </w:r>
      <w:del w:id="9" w:author="Bevilacqua, Philip C" w:date="2022-08-09T16:33:00Z">
        <w:r w:rsidR="00C57D4C" w:rsidRPr="00C57D4C" w:rsidDel="00DE13FE">
          <w:delText>s</w:delText>
        </w:r>
      </w:del>
      <w:r w:rsidR="00C57D4C" w:rsidRPr="00C57D4C">
        <w:t xml:space="preserve"> of Eco80 reflects RNA function </w:t>
      </w:r>
      <w:r w:rsidR="00C57D4C" w:rsidRPr="00C57D4C">
        <w:rPr>
          <w:i/>
          <w:iCs/>
        </w:rPr>
        <w:t xml:space="preserve">in vivo </w:t>
      </w:r>
      <w:r w:rsidR="00C57D4C" w:rsidRPr="00C57D4C">
        <w:t>and enhance</w:t>
      </w:r>
      <w:del w:id="10" w:author="Bevilacqua, Philip C" w:date="2022-08-09T16:33:00Z">
        <w:r w:rsidR="00C57D4C" w:rsidRPr="00C57D4C" w:rsidDel="00DE13FE">
          <w:delText>s</w:delText>
        </w:r>
      </w:del>
      <w:r w:rsidR="00C57D4C" w:rsidRPr="00C57D4C">
        <w:t xml:space="preserve"> the biological relevance of mechanistic studies of RNA </w:t>
      </w:r>
      <w:r w:rsidR="00C57D4C" w:rsidRPr="00C57D4C">
        <w:rPr>
          <w:i/>
          <w:iCs/>
        </w:rPr>
        <w:t>in</w:t>
      </w:r>
      <w:ins w:id="11" w:author="Bevilacqua, Philip C" w:date="2022-08-09T16:33:00Z">
        <w:r w:rsidR="00DE13FE">
          <w:rPr>
            <w:i/>
            <w:iCs/>
          </w:rPr>
          <w:t xml:space="preserve"> </w:t>
        </w:r>
      </w:ins>
      <w:del w:id="12" w:author="Bevilacqua, Philip C" w:date="2022-08-09T16:33:00Z">
        <w:r w:rsidR="00C57D4C" w:rsidRPr="00C57D4C" w:rsidDel="00DE13FE">
          <w:rPr>
            <w:i/>
            <w:iCs/>
          </w:rPr>
          <w:delText>-</w:delText>
        </w:r>
      </w:del>
      <w:r w:rsidR="00C57D4C" w:rsidRPr="00C57D4C">
        <w:rPr>
          <w:i/>
          <w:iCs/>
        </w:rPr>
        <w:t>vitro</w:t>
      </w:r>
      <w:r w:rsidR="00C57D4C" w:rsidRPr="00C57D4C">
        <w:t>.</w:t>
      </w:r>
      <w:bookmarkEnd w:id="6"/>
    </w:p>
    <w:p w14:paraId="34B167D2" w14:textId="5C3C352E" w:rsidR="004E35E0" w:rsidRDefault="004E35E0" w:rsidP="0034482F">
      <w:pPr>
        <w:pStyle w:val="TAMainText"/>
        <w:sectPr w:rsidR="004E35E0" w:rsidSect="004E35E0">
          <w:type w:val="continuous"/>
          <w:pgSz w:w="12240" w:h="15840"/>
          <w:pgMar w:top="720" w:right="1094" w:bottom="720" w:left="1094" w:header="720" w:footer="720" w:gutter="0"/>
          <w:cols w:space="461"/>
        </w:sectPr>
      </w:pPr>
    </w:p>
    <w:p w14:paraId="3D9CBD9D" w14:textId="77777777" w:rsidR="00935500" w:rsidRPr="00BB4B2F" w:rsidRDefault="00935500" w:rsidP="00BB4B2F">
      <w:pPr>
        <w:pStyle w:val="TAMainText"/>
        <w:rPr>
          <w:b/>
          <w:bCs/>
        </w:rPr>
      </w:pPr>
      <w:r w:rsidRPr="00BB4B2F">
        <w:rPr>
          <w:b/>
          <w:bCs/>
        </w:rPr>
        <w:t>Introduction</w:t>
      </w:r>
    </w:p>
    <w:p w14:paraId="41230095" w14:textId="2CD7696A" w:rsidR="00935500" w:rsidRPr="00935500" w:rsidRDefault="00935500" w:rsidP="0034482F">
      <w:pPr>
        <w:pStyle w:val="TAMainText"/>
      </w:pPr>
      <w:r w:rsidRPr="00935500">
        <w:t>RNA serves as the conduit of genetic information in the Central Dogma of Molecular Biology and performs numerous functions in biology owing to the capacity of RNA to form complicated,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 xml:space="preserve">insight into RNA structure and function </w:t>
      </w:r>
      <w:r w:rsidR="0048739F">
        <w:t xml:space="preserve">in </w:t>
      </w:r>
      <w:r w:rsidRPr="00935500">
        <w:t>cells.</w:t>
      </w:r>
      <w:r w:rsidRPr="00935500">
        <w:fldChar w:fldCharType="begin"/>
      </w:r>
      <w:r w:rsidRPr="00935500">
        <w:instrText xml:space="preserve"> ADDIN ZOTERO_ITEM CSL_CITATION {"citationID":"a29a371972d","properties":{"formattedCitation":"\\super 2\\uc0\\u8211{}4\\nosupersub{}","plainCitation":"2</w:instrText>
      </w:r>
      <w:r w:rsidRPr="00935500">
        <w:rPr>
          <w:rFonts w:hint="eastAsia"/>
        </w:rPr>
        <w:instrText>–</w:instrText>
      </w:r>
      <w:r w:rsidRPr="00935500">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Pr="00935500">
        <w:rPr>
          <w:rFonts w:hint="eastAsia"/>
        </w:rPr>
        <w:instrText>ää</w:instrText>
      </w:r>
      <w:r w:rsidRPr="00935500">
        <w:instrText xml:space="preserve">r","given":"Anders"},{"family":"Griffiths","given":"Anthony"},{"family":"Rouskin","given":"Silvi"}],"issued":{"date-parts":[["2022",3,2]]}}}],"schema":"https://github.com/citation-style-language/schema/raw/master/csl-citation.json"} </w:instrText>
      </w:r>
      <w:r w:rsidRPr="00935500">
        <w:fldChar w:fldCharType="separate"/>
      </w:r>
      <w:r w:rsidRPr="00935500">
        <w:rPr>
          <w:vertAlign w:val="superscript"/>
        </w:rPr>
        <w:t>2–4</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500 mM monovalent metal ions and 0.5 to 50 mM free divalent magnesium ions (Mg</w:t>
      </w:r>
      <w:r w:rsidRPr="00935500">
        <w:rPr>
          <w:vertAlign w:val="superscript"/>
        </w:rPr>
        <w:t>2+</w:t>
      </w:r>
      <w:r w:rsidRPr="00935500">
        <w:t>) with a dilute buffer.</w:t>
      </w:r>
      <w:r w:rsidRPr="00935500">
        <w:fldChar w:fldCharType="begin"/>
      </w:r>
      <w:r w:rsidRPr="00935500">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r w:rsidRPr="00935500">
        <w:t xml:space="preserve"> </w:t>
      </w:r>
      <w:r w:rsidRPr="0048739F">
        <w:rPr>
          <w:i/>
          <w:iCs/>
        </w:rPr>
        <w:t>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 biologically-relevant insight </w:t>
      </w:r>
      <w:r w:rsidRPr="00935500">
        <w:rPr>
          <w:i/>
          <w:iCs/>
        </w:rPr>
        <w:t>in</w:t>
      </w:r>
      <w:r w:rsidRPr="00935500">
        <w:t xml:space="preserve"> </w:t>
      </w:r>
      <w:r w:rsidRPr="00935500">
        <w:rPr>
          <w:i/>
          <w:iCs/>
        </w:rPr>
        <w:t>vitro</w:t>
      </w:r>
      <w:r w:rsidRPr="00935500">
        <w:t>.</w:t>
      </w:r>
      <w:r w:rsidRPr="00935500">
        <w:fldChar w:fldCharType="begin"/>
      </w:r>
      <w:r w:rsidRPr="00935500">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p>
    <w:p w14:paraId="7310762E" w14:textId="4811175D" w:rsidR="009B0000" w:rsidRPr="00935500" w:rsidRDefault="00935500" w:rsidP="0034482F">
      <w:pPr>
        <w:pStyle w:val="TAMainText"/>
        <w:rPr>
          <w:kern w:val="20"/>
          <w:sz w:val="18"/>
        </w:rPr>
      </w:pPr>
      <w:r w:rsidRPr="00935500">
        <w:t xml:space="preserve">Many studies have investigated the effects of individual components of the cellular environment on nucleic acid structure, including small molecules and </w:t>
      </w:r>
      <w:r w:rsidR="00916F02">
        <w:t>non-</w:t>
      </w:r>
      <w:r w:rsidRPr="00935500">
        <w:t>biological crowders. Studies that use</w:t>
      </w:r>
      <w:r w:rsidR="00916F02">
        <w:t>d</w:t>
      </w:r>
      <w:r w:rsidRPr="00935500">
        <w:t xml:space="preserve"> small molecules that are similar to metabolites indicate</w:t>
      </w:r>
      <w:r w:rsidR="00916F02">
        <w:t>d</w:t>
      </w:r>
      <w:r w:rsidRPr="00935500">
        <w:t xml:space="preserve"> that these species interact strongly with the unfolded state of nucleic acids</w:t>
      </w:r>
      <w:r w:rsidR="00502EC2">
        <w:t xml:space="preserve"> and</w:t>
      </w:r>
      <w:r w:rsidRPr="00935500">
        <w:t xml:space="preserve"> destabiliz</w:t>
      </w:r>
      <w:r w:rsidR="00502EC2">
        <w:t>e</w:t>
      </w:r>
      <w:r w:rsidRPr="00935500">
        <w:t xml:space="preserve"> secondary structure.</w:t>
      </w:r>
      <w:r w:rsidRPr="00935500">
        <w:rPr>
          <w:vertAlign w:val="superscript"/>
        </w:rPr>
        <w:t>1–5</w:t>
      </w:r>
      <w:r w:rsidRPr="00935500">
        <w:t xml:space="preserve"> Studies that simulate</w:t>
      </w:r>
      <w:r w:rsidR="00916F02">
        <w:t xml:space="preserve"> </w:t>
      </w:r>
      <w:r w:rsidRPr="00935500">
        <w:t>cellular macromolecules reveal</w:t>
      </w:r>
      <w:r w:rsidR="00916F02">
        <w:t>ed</w:t>
      </w:r>
      <w:r w:rsidRPr="00935500">
        <w:t xml:space="preserve"> stabilized RNA tertiary structures, increased folding cooperativity, and improved RNA function</w:t>
      </w:r>
      <w:r w:rsidR="008B632C">
        <w:t xml:space="preserve"> in crowded enviroments</w:t>
      </w:r>
      <w:r w:rsidRPr="00935500">
        <w:t>.</w:t>
      </w:r>
      <w:r w:rsidRPr="00935500">
        <w:fldChar w:fldCharType="begin"/>
      </w:r>
      <w:r w:rsidRPr="00935500">
        <w:instrText xml:space="preserve"> ADDIN ZOTERO_ITEM CSL_CITATION {"citationID":"a2d082lrr7i","properties":{"formattedCitation":"\\super 6\\uc0\\u8211{}10\\nosupersub{}","plainCitation":"6</w:instrText>
      </w:r>
      <w:r w:rsidRPr="00935500">
        <w:rPr>
          <w:rFonts w:hint="eastAsia"/>
        </w:rPr>
        <w:instrText>–</w:instrText>
      </w:r>
      <w:r w:rsidRPr="00935500">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Pr="00935500">
        <w:rPr>
          <w:rFonts w:hint="eastAsia"/>
        </w:rPr>
        <w:instrText>Å</w:instrText>
      </w:r>
      <w:r w:rsidRPr="00935500">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6–10</w:t>
      </w:r>
      <w:r w:rsidRPr="00935500">
        <w:fldChar w:fldCharType="end"/>
      </w:r>
      <w:r w:rsidRPr="00935500">
        <w:t xml:space="preserve"> Thermodynamic characterization of RNA helix formation in crowding conditions </w:t>
      </w:r>
      <w:r w:rsidRPr="00935500">
        <w:t>indicate</w:t>
      </w:r>
      <w:r w:rsidR="00916F02">
        <w:t>d</w:t>
      </w:r>
      <w:r w:rsidRPr="00935500">
        <w:t xml:space="preserve"> that crowders destabilize</w:t>
      </w:r>
      <w:r w:rsidR="00916F02">
        <w:t>d</w:t>
      </w:r>
      <w:r w:rsidRPr="00935500">
        <w:t xml:space="preserve"> helices.</w:t>
      </w:r>
      <w:r w:rsidRPr="00935500">
        <w:fldChar w:fldCharType="begin"/>
      </w:r>
      <w:r w:rsidRPr="00935500">
        <w:instrText xml:space="preserve"> ADDIN ZOTERO_ITEM CSL_CITATION {"citationID":"aa84k69c00","properties":{"formattedCitation":"\\super 11\\uc0\\u8211{}13\\nosupersub{}","plainCitation":"11</w:instrText>
      </w:r>
      <w:r w:rsidRPr="00935500">
        <w:rPr>
          <w:rFonts w:hint="eastAsia"/>
        </w:rPr>
        <w:instrText>–</w:instrText>
      </w:r>
      <w:r w:rsidRPr="00935500">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Pr="00935500">
        <w:rPr>
          <w:rFonts w:hint="eastAsia"/>
        </w:rPr>
        <w:instrText>°</w:instrText>
      </w:r>
      <w:r w:rsidRPr="00935500">
        <w:instrText>, ∆S</w:instrText>
      </w:r>
      <w:r w:rsidRPr="00935500">
        <w:rPr>
          <w:rFonts w:hint="eastAsia"/>
        </w:rPr>
        <w:instrText>°</w:instrText>
      </w:r>
      <w:r w:rsidRPr="00935500">
        <w:instrText>, and ∆G</w:instrText>
      </w:r>
      <w:r w:rsidRPr="00935500">
        <w:rPr>
          <w:rFonts w:hint="eastAsia"/>
        </w:rPr>
        <w:instrText>°</w:instrText>
      </w:r>
      <w:r w:rsidRPr="00935500">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nearest neighbor parameters for RNA duplexes in 20% PEG 200 were ∼0.65 kcal/mol closer to experimental </w:instrText>
      </w:r>
      <w:r w:rsidRPr="00935500">
        <w:rPr>
          <w:rFonts w:hint="eastAsia"/>
        </w:rPr>
        <w:instrText>Δ</w:instrText>
      </w:r>
      <w:r w:rsidRPr="00935500">
        <w:instrText>G</w:instrText>
      </w:r>
      <w:r w:rsidRPr="00935500">
        <w:rPr>
          <w:rFonts w:hint="eastAsia"/>
        </w:rPr>
        <w:instrText>°</w:instrText>
      </w:r>
      <w:r w:rsidRPr="00935500">
        <w:instrText xml:space="preserve">37 values than those predicted by the standard nearest neighbor model. For one DNA sequence in solution with small crowders,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20% PEG 200 RNA nearest neighbor parameters were closer to the experimental values than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Pr="00935500">
        <w:rPr>
          <w:vertAlign w:val="superscript"/>
        </w:rPr>
        <w:t>11–13</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Pr="00935500">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Pr="00935500">
        <w:rPr>
          <w:rFonts w:hint="eastAsia"/>
        </w:rPr>
        <w:instrText>–</w:instrText>
      </w:r>
      <w:r w:rsidRPr="00935500">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Pr="00935500">
        <w:rPr>
          <w:vertAlign w:val="superscript"/>
        </w:rPr>
        <w:t>14</w:t>
      </w:r>
      <w:r w:rsidRPr="00935500">
        <w:fldChar w:fldCharType="end"/>
      </w:r>
    </w:p>
    <w:p w14:paraId="2CA6634F" w14:textId="7E85DD27" w:rsidR="00935500" w:rsidRPr="00935500" w:rsidRDefault="00935500" w:rsidP="0034482F">
      <w:pPr>
        <w:pStyle w:val="TAMainText"/>
      </w:pPr>
      <w:r w:rsidRPr="00935500">
        <w:t>A number of studies have</w:t>
      </w:r>
      <w:r w:rsidR="008B632C">
        <w:t xml:space="preserve"> provided </w:t>
      </w:r>
      <w:r w:rsidRPr="00935500">
        <w:t xml:space="preserve">mechanistic </w:t>
      </w:r>
      <w:r w:rsidR="008B632C">
        <w:t>insight into p</w:t>
      </w:r>
      <w:r w:rsidRPr="00935500">
        <w:t>roteins in</w:t>
      </w:r>
      <w:r w:rsidR="00B8295E">
        <w:t xml:space="preserve"> </w:t>
      </w:r>
      <w:r w:rsidRPr="00935500">
        <w:t>complex environments,</w:t>
      </w:r>
      <w:r w:rsidRPr="00935500">
        <w:fldChar w:fldCharType="begin"/>
      </w:r>
      <w:r w:rsidRPr="00935500">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Pr="00935500">
        <w:rPr>
          <w:vertAlign w:val="superscript"/>
        </w:rPr>
        <w:t>15</w:t>
      </w:r>
      <w:r w:rsidRPr="00935500">
        <w:fldChar w:fldCharType="end"/>
      </w:r>
      <w:r w:rsidRPr="00935500">
        <w:t xml:space="preserve"> ranging from cell lysates to live cells.</w:t>
      </w:r>
      <w:r w:rsidRPr="00935500">
        <w:fldChar w:fldCharType="begin"/>
      </w:r>
      <w:r w:rsidRPr="00935500">
        <w:instrText xml:space="preserve"> ADDIN ZOTERO_ITEM CSL_CITATION {"citationID":"amgsrqrhiq","properties":{"formattedCitation":"\\super 16\\uc0\\u8211{}18\\nosupersub{}","plainCitation":"16</w:instrText>
      </w:r>
      <w:r w:rsidRPr="00935500">
        <w:rPr>
          <w:rFonts w:hint="eastAsia"/>
        </w:rPr>
        <w:instrText>–</w:instrText>
      </w:r>
      <w:r w:rsidRPr="00935500">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Pr="00935500">
        <w:rPr>
          <w:rFonts w:hint="eastAsia"/>
        </w:rPr>
        <w:instrText>–</w:instrText>
      </w:r>
      <w:r w:rsidRPr="00935500">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Pr="00935500">
        <w:rPr>
          <w:vertAlign w:val="superscript"/>
        </w:rPr>
        <w:t>16–18</w:t>
      </w:r>
      <w:r w:rsidRPr="00935500">
        <w:fldChar w:fldCharType="end"/>
      </w:r>
      <w:r w:rsidRPr="00935500">
        <w:t xml:space="preserve"> However, researchers sacrifice </w:t>
      </w:r>
      <w:r w:rsidR="00916F02">
        <w:t xml:space="preserve">the </w:t>
      </w:r>
      <w:r w:rsidRPr="00935500">
        <w:t>control over the environment that is provided by a simple system. Mechanistic studies of RNA in the cell</w:t>
      </w:r>
      <w:r w:rsidR="008B632C">
        <w:t>s</w:t>
      </w:r>
      <w:r w:rsidRPr="00935500">
        <w:t xml:space="preserve"> or lysate</w:t>
      </w:r>
      <w:r w:rsidR="008B632C">
        <w:t>s</w:t>
      </w:r>
      <w:r w:rsidRPr="00935500">
        <w:t xml:space="preserve"> have two additional problems. The first is the propensity of cells to degrade foreign RNA.</w:t>
      </w:r>
      <w:r w:rsidRPr="00935500">
        <w:fldChar w:fldCharType="begin"/>
      </w:r>
      <w:r w:rsidRPr="00935500">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Pr="00935500">
        <w:rPr>
          <w:rFonts w:hint="eastAsia"/>
        </w:rPr>
        <w:instrText>—</w:instrText>
      </w:r>
      <w:r w:rsidRPr="00935500">
        <w:instrText xml:space="preserve">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Pr="00935500">
        <w:rPr>
          <w:vertAlign w:val="superscript"/>
        </w:rPr>
        <w:t>19,20</w:t>
      </w:r>
      <w:r w:rsidRPr="00935500">
        <w:fldChar w:fldCharType="end"/>
      </w:r>
      <w:r w:rsidRPr="00935500">
        <w:t xml:space="preserve"> The second is the lack of control </w:t>
      </w:r>
      <w:r w:rsidR="008B632C">
        <w:t>over</w:t>
      </w:r>
      <w:r w:rsidRPr="00935500">
        <w:t xml:space="preserve"> </w:t>
      </w:r>
      <w:bookmarkStart w:id="13" w:name="_Hlk107488749"/>
      <w:r w:rsidRPr="00935500">
        <w:t>Mg</w:t>
      </w:r>
      <w:r w:rsidRPr="00935500">
        <w:rPr>
          <w:vertAlign w:val="superscript"/>
        </w:rPr>
        <w:t>2+</w:t>
      </w:r>
      <w:r w:rsidRPr="00935500">
        <w:t xml:space="preserve"> </w:t>
      </w:r>
      <w:bookmarkEnd w:id="13"/>
      <w:r w:rsidRPr="00935500">
        <w:t>speciation between free and chelated Mg</w:t>
      </w:r>
      <w:r w:rsidRPr="00935500">
        <w:rPr>
          <w:vertAlign w:val="superscript"/>
        </w:rPr>
        <w:t>2+</w:t>
      </w:r>
      <w:r w:rsidRPr="00935500">
        <w:t>.</w:t>
      </w:r>
    </w:p>
    <w:p w14:paraId="0B4BC3C9" w14:textId="4D2FB546" w:rsidR="000D5668" w:rsidRDefault="00935500" w:rsidP="0034482F">
      <w:pPr>
        <w:pStyle w:val="TAMainText"/>
      </w:pPr>
      <w:r w:rsidRPr="00935500">
        <w:t xml:space="preserve">Control over </w:t>
      </w:r>
      <w:bookmarkStart w:id="14" w:name="_Hlk107490045"/>
      <w:r w:rsidRPr="00935500">
        <w:t>Mg</w:t>
      </w:r>
      <w:r w:rsidRPr="00935500">
        <w:rPr>
          <w:vertAlign w:val="superscript"/>
        </w:rPr>
        <w:t>2+</w:t>
      </w:r>
      <w:r w:rsidRPr="00935500">
        <w:t xml:space="preserve"> </w:t>
      </w:r>
      <w:bookmarkEnd w:id="14"/>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Pr="00935500">
        <w:fldChar w:fldCharType="begin"/>
      </w:r>
      <w:r w:rsidRPr="00935500">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Furthermore, recent studies have demonstrated the importance of weak metabolite-Mg</w:t>
      </w:r>
      <w:r w:rsidRPr="00935500">
        <w:rPr>
          <w:vertAlign w:val="superscript"/>
        </w:rPr>
        <w:t>2+</w:t>
      </w:r>
      <w:r w:rsidRPr="00935500">
        <w:t xml:space="preserve"> complexes to RNA function.</w:t>
      </w:r>
      <w:r w:rsidRPr="00935500">
        <w:fldChar w:fldCharType="begin"/>
      </w:r>
      <w:r w:rsidRPr="00935500">
        <w:instrText xml:space="preserve"> ADDIN ZOTERO_ITEM CSL_CITATION {"citationID":"a23ml4ccbm5","properties":{"formattedCitation":"\\super 22\\uc0\\u8211{}24\\nosupersub{}","plainCitation":"22</w:instrText>
      </w:r>
      <w:r w:rsidRPr="00935500">
        <w:rPr>
          <w:rFonts w:hint="eastAsia"/>
        </w:rPr>
        <w:instrText>–</w:instrText>
      </w:r>
      <w:r w:rsidRPr="00935500">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Pr="00935500">
        <w:rPr>
          <w:vertAlign w:val="superscript"/>
        </w:rPr>
        <w:t>22–24</w:t>
      </w:r>
      <w:r w:rsidRPr="00935500">
        <w:fldChar w:fldCharType="end"/>
      </w:r>
      <w:r w:rsidRPr="00935500">
        <w:t xml:space="preserve"> These studies consider</w:t>
      </w:r>
      <w:r w:rsidR="00916F02">
        <w:t>ed</w:t>
      </w:r>
      <w:r w:rsidRPr="00935500">
        <w:t xml:space="preserve"> effects of mixtures of one to three metabolites, which is a step forward</w:t>
      </w:r>
      <w:r w:rsidR="0048739F">
        <w:t>,</w:t>
      </w:r>
      <w:r w:rsidRPr="00935500">
        <w:t xml:space="preserve"> but still far from the true complexity of the cellular environment. In addition, Mg</w:t>
      </w:r>
      <w:r w:rsidRPr="00935500">
        <w:rPr>
          <w:vertAlign w:val="superscript"/>
        </w:rPr>
        <w:t>2+</w:t>
      </w:r>
      <w:r w:rsidRPr="00935500">
        <w:t xml:space="preserve"> speciation </w:t>
      </w:r>
      <w:r w:rsidR="0048739F">
        <w:t>wa</w:t>
      </w:r>
      <w:r w:rsidRPr="00935500">
        <w:t>s approximate</w:t>
      </w:r>
      <w:r w:rsidR="0048739F">
        <w:t>d</w:t>
      </w:r>
      <w:r w:rsidRPr="00935500">
        <w:t xml:space="preserve"> in these studies, as Mg</w:t>
      </w:r>
      <w:r w:rsidRPr="00935500">
        <w:rPr>
          <w:vertAlign w:val="superscript"/>
        </w:rPr>
        <w:t>2+</w:t>
      </w:r>
      <w:r w:rsidRPr="00935500">
        <w:t xml:space="preserve"> speciation was estimated assuming single-site-binding, meaning that one metabolite interacts with one Mg</w:t>
      </w:r>
      <w:r w:rsidRPr="00935500">
        <w:rPr>
          <w:vertAlign w:val="superscript"/>
        </w:rPr>
        <w:t>2+</w:t>
      </w:r>
      <w:r w:rsidRPr="00935500">
        <w:t xml:space="preserve"> ion, and binding constants </w:t>
      </w:r>
      <w:r w:rsidR="0048739F">
        <w:t>we</w:t>
      </w:r>
      <w:r w:rsidRPr="00935500">
        <w:t>re extrapolated from published sources, reported at disparate ionic compositions and pHs.</w:t>
      </w:r>
      <w:r w:rsidRPr="00935500">
        <w:fldChar w:fldCharType="begin"/>
      </w:r>
      <w:r w:rsidRPr="00935500">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590A9ADF" w14:textId="446118D0" w:rsidR="00935500" w:rsidRPr="006E44EE" w:rsidRDefault="00935500" w:rsidP="0034482F">
      <w:pPr>
        <w:pStyle w:val="TAMainText"/>
      </w:pPr>
      <w:r w:rsidRPr="00935500">
        <w:lastRenderedPageBreak/>
        <w:t xml:space="preserve">Herein, we take a bottom up, </w:t>
      </w:r>
      <w:r w:rsidRPr="00935500">
        <w:rPr>
          <w:i/>
          <w:iCs/>
        </w:rPr>
        <w:t>aufbau</w:t>
      </w:r>
      <w:r w:rsidRPr="00935500">
        <w:t>, approach 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15" w:name="_Hlk107490497"/>
      <w:r w:rsidRPr="00935500">
        <w:t>Mg</w:t>
      </w:r>
      <w:r w:rsidRPr="00935500">
        <w:rPr>
          <w:vertAlign w:val="superscript"/>
        </w:rPr>
        <w:t>2+</w:t>
      </w:r>
      <w:bookmarkEnd w:id="15"/>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the relevant pH and ionic strength, and lastly determine </w:t>
      </w:r>
      <w:r w:rsidR="006E44EE">
        <w:t>the</w:t>
      </w:r>
      <w:r w:rsidRPr="00935500">
        <w:t xml:space="preserve"> total Mg</w:t>
      </w:r>
      <w:r w:rsidRPr="00935500">
        <w:rPr>
          <w:vertAlign w:val="superscript"/>
        </w:rPr>
        <w:t>2+</w:t>
      </w:r>
      <w:r w:rsidRPr="00935500">
        <w:t xml:space="preserve"> concentration in the final mixture of metabolites. This </w:t>
      </w:r>
      <w:r w:rsidRPr="00935500">
        <w:rPr>
          <w:i/>
          <w:iCs/>
        </w:rPr>
        <w:t>aufbau</w:t>
      </w:r>
      <w:r w:rsidRPr="00935500">
        <w:t xml:space="preserve"> approach allows us to </w:t>
      </w:r>
      <w:r w:rsidR="00E20DE8">
        <w:t>study</w:t>
      </w:r>
      <w:r w:rsidRPr="00935500">
        <w:t xml:space="preserve"> the effects of the metabolite and metal ion species that comprise a major part of the interactions that RNA experiences in </w:t>
      </w:r>
      <w:r w:rsidRPr="00935500">
        <w:rPr>
          <w:i/>
          <w:iCs/>
        </w:rPr>
        <w:t xml:space="preserve">E. coli </w:t>
      </w:r>
      <w:r w:rsidRPr="00935500">
        <w:t>cells.</w:t>
      </w:r>
    </w:p>
    <w:p w14:paraId="3F2C6D4B" w14:textId="77777777" w:rsidR="00183F17" w:rsidRPr="00FF1DBC" w:rsidRDefault="00183F17" w:rsidP="00183F17">
      <w:pPr>
        <w:pStyle w:val="VDTableTitle"/>
      </w:pPr>
      <w:r w:rsidRPr="00FF1DBC">
        <w:t xml:space="preserve">Table 1. Eco80: The 15 most abundant metabolites, which comprise 80% of the </w:t>
      </w:r>
      <w:r w:rsidRPr="00FF1DBC">
        <w:rPr>
          <w:i/>
          <w:iCs/>
        </w:rPr>
        <w:t xml:space="preserve">E. coli </w:t>
      </w:r>
      <w:r w:rsidRPr="00FF1DBC">
        <w:t>metabolome.</w:t>
      </w:r>
    </w:p>
    <w:tbl>
      <w:tblPr>
        <w:tblW w:w="5000" w:type="pct"/>
        <w:tblLook w:val="04A0" w:firstRow="1" w:lastRow="0" w:firstColumn="1" w:lastColumn="0" w:noHBand="0" w:noVBand="1"/>
      </w:tblPr>
      <w:tblGrid>
        <w:gridCol w:w="2009"/>
        <w:gridCol w:w="956"/>
        <w:gridCol w:w="875"/>
        <w:gridCol w:w="955"/>
      </w:tblGrid>
      <w:tr w:rsidR="00183F17" w14:paraId="5E5E4C5F" w14:textId="77777777" w:rsidTr="00DE13FE">
        <w:trPr>
          <w:trHeight w:val="144"/>
        </w:trPr>
        <w:tc>
          <w:tcPr>
            <w:tcW w:w="2095" w:type="pct"/>
            <w:tcBorders>
              <w:top w:val="single" w:sz="4" w:space="0" w:color="000000"/>
              <w:bottom w:val="single" w:sz="4" w:space="0" w:color="000000"/>
              <w:right w:val="single" w:sz="4" w:space="0" w:color="000000"/>
            </w:tcBorders>
            <w:vAlign w:val="center"/>
          </w:tcPr>
          <w:p w14:paraId="2669B3AF" w14:textId="77777777" w:rsidR="00183F17" w:rsidRDefault="00183F17" w:rsidP="00DE13FE">
            <w:pPr>
              <w:pStyle w:val="TCTableBody"/>
              <w:spacing w:before="0" w:after="0"/>
              <w:jc w:val="center"/>
            </w:pPr>
            <w:r>
              <w:t>Metabolite</w:t>
            </w:r>
          </w:p>
        </w:tc>
        <w:tc>
          <w:tcPr>
            <w:tcW w:w="997"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Pr="001978CD" w:rsidRDefault="00183F17" w:rsidP="00DE13FE">
            <w:pPr>
              <w:pStyle w:val="TCTableBody"/>
              <w:spacing w:before="0" w:after="0"/>
              <w:jc w:val="center"/>
              <w:rPr>
                <w:vertAlign w:val="superscript"/>
              </w:rPr>
            </w:pPr>
            <w:r>
              <w:t>Conc.</w:t>
            </w:r>
            <w:r>
              <w:br/>
              <w:t>(mM)</w:t>
            </w:r>
            <w:r w:rsidRPr="001978CD">
              <w:rPr>
                <w:vertAlign w:val="superscript"/>
              </w:rPr>
              <w:t>a</w:t>
            </w:r>
          </w:p>
        </w:tc>
        <w:tc>
          <w:tcPr>
            <w:tcW w:w="912"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DE13FE">
            <w:pPr>
              <w:pStyle w:val="TCTableBody"/>
              <w:spacing w:before="0" w:after="0"/>
              <w:jc w:val="center"/>
            </w:pPr>
            <w:r w:rsidRPr="00C0476F">
              <w:rPr>
                <w:i/>
                <w:iCs/>
              </w:rPr>
              <w:t>K</w:t>
            </w:r>
            <w:r w:rsidRPr="00C0476F">
              <w:rPr>
                <w:i/>
                <w:iCs/>
                <w:vertAlign w:val="subscript"/>
              </w:rPr>
              <w:t>D</w:t>
            </w:r>
            <w:r>
              <w:t xml:space="preserve"> </w:t>
            </w:r>
            <w:r>
              <w:br/>
              <w:t>(mM)</w:t>
            </w:r>
          </w:p>
        </w:tc>
        <w:tc>
          <w:tcPr>
            <w:tcW w:w="996" w:type="pct"/>
            <w:tcBorders>
              <w:top w:val="single" w:sz="4" w:space="0" w:color="000000"/>
              <w:left w:val="single" w:sz="4" w:space="0" w:color="000000"/>
              <w:bottom w:val="single" w:sz="4" w:space="0" w:color="000000"/>
            </w:tcBorders>
            <w:vAlign w:val="center"/>
          </w:tcPr>
          <w:p w14:paraId="703FE5C3" w14:textId="77777777" w:rsidR="00183F17" w:rsidRDefault="00183F17" w:rsidP="00DE13FE">
            <w:pPr>
              <w:pStyle w:val="TCTableBody"/>
              <w:spacing w:before="0" w:after="0"/>
              <w:jc w:val="center"/>
            </w:pPr>
            <w:r>
              <w:t>Chelation</w:t>
            </w:r>
            <w:r>
              <w:br/>
            </w:r>
            <w:proofErr w:type="spellStart"/>
            <w:r>
              <w:t>strength</w:t>
            </w:r>
            <w:r>
              <w:rPr>
                <w:vertAlign w:val="superscript"/>
              </w:rPr>
              <w:t>e</w:t>
            </w:r>
            <w:proofErr w:type="spellEnd"/>
          </w:p>
        </w:tc>
      </w:tr>
      <w:tr w:rsidR="00183F17" w14:paraId="74511C6E" w14:textId="77777777" w:rsidTr="00DE13FE">
        <w:trPr>
          <w:trHeight w:val="144"/>
        </w:trPr>
        <w:tc>
          <w:tcPr>
            <w:tcW w:w="2095" w:type="pct"/>
            <w:tcBorders>
              <w:top w:val="single" w:sz="4" w:space="0" w:color="000000"/>
              <w:right w:val="single" w:sz="4" w:space="0" w:color="000000"/>
            </w:tcBorders>
            <w:vAlign w:val="center"/>
          </w:tcPr>
          <w:p w14:paraId="62A4B87E" w14:textId="77777777" w:rsidR="00183F17" w:rsidRDefault="00183F17" w:rsidP="00DE13FE">
            <w:pPr>
              <w:pStyle w:val="TCTableBody"/>
              <w:spacing w:before="0" w:after="0"/>
              <w:jc w:val="center"/>
            </w:pPr>
            <w:r>
              <w:t>ATP</w:t>
            </w:r>
          </w:p>
        </w:tc>
        <w:tc>
          <w:tcPr>
            <w:tcW w:w="997" w:type="pct"/>
            <w:tcBorders>
              <w:top w:val="single" w:sz="4" w:space="0" w:color="000000"/>
              <w:left w:val="single" w:sz="4" w:space="0" w:color="000000"/>
              <w:right w:val="single" w:sz="4" w:space="0" w:color="000000"/>
            </w:tcBorders>
            <w:vAlign w:val="center"/>
          </w:tcPr>
          <w:p w14:paraId="6446ADC3" w14:textId="77777777" w:rsidR="00183F17" w:rsidRDefault="00183F17" w:rsidP="00DE13FE">
            <w:pPr>
              <w:pStyle w:val="TCTableBody"/>
              <w:spacing w:before="0" w:after="0"/>
              <w:jc w:val="center"/>
            </w:pPr>
            <w:r>
              <w:t>9.63 (0.963)</w:t>
            </w:r>
          </w:p>
        </w:tc>
        <w:tc>
          <w:tcPr>
            <w:tcW w:w="912" w:type="pct"/>
            <w:tcBorders>
              <w:top w:val="single" w:sz="4" w:space="0" w:color="000000"/>
              <w:left w:val="single" w:sz="4" w:space="0" w:color="000000"/>
              <w:right w:val="single" w:sz="4" w:space="0" w:color="000000"/>
            </w:tcBorders>
            <w:vAlign w:val="center"/>
          </w:tcPr>
          <w:p w14:paraId="0684F293" w14:textId="77777777" w:rsidR="00183F17" w:rsidRDefault="00183F17" w:rsidP="00DE13FE">
            <w:pPr>
              <w:pStyle w:val="TCTableBody"/>
              <w:spacing w:before="0" w:after="0"/>
              <w:jc w:val="center"/>
            </w:pPr>
            <w:r>
              <w:t>0.28</w:t>
            </w:r>
            <w:r>
              <w:br/>
              <w:t>(</w:t>
            </w:r>
            <w:proofErr w:type="gramStart"/>
            <w:r>
              <w:t>0.01)</w:t>
            </w:r>
            <w:r w:rsidRPr="00444484">
              <w:rPr>
                <w:vertAlign w:val="superscript"/>
              </w:rPr>
              <w:t>b</w:t>
            </w:r>
            <w:proofErr w:type="gramEnd"/>
          </w:p>
        </w:tc>
        <w:tc>
          <w:tcPr>
            <w:tcW w:w="996" w:type="pct"/>
            <w:tcBorders>
              <w:top w:val="single" w:sz="4" w:space="0" w:color="000000"/>
              <w:left w:val="single" w:sz="4" w:space="0" w:color="000000"/>
            </w:tcBorders>
            <w:vAlign w:val="center"/>
          </w:tcPr>
          <w:p w14:paraId="355AB7FC" w14:textId="77777777" w:rsidR="00183F17" w:rsidRDefault="00183F17" w:rsidP="00DE13FE">
            <w:pPr>
              <w:pStyle w:val="TCTableBody"/>
              <w:spacing w:before="0" w:after="0"/>
              <w:jc w:val="center"/>
            </w:pPr>
            <w:r>
              <w:t>NTPCM</w:t>
            </w:r>
            <w:r>
              <w:br/>
              <w:t>(Strong)</w:t>
            </w:r>
          </w:p>
        </w:tc>
      </w:tr>
      <w:tr w:rsidR="00183F17" w14:paraId="4DEB3609" w14:textId="77777777" w:rsidTr="00DE13FE">
        <w:trPr>
          <w:trHeight w:val="144"/>
        </w:trPr>
        <w:tc>
          <w:tcPr>
            <w:tcW w:w="2095" w:type="pct"/>
            <w:tcBorders>
              <w:right w:val="single" w:sz="4" w:space="0" w:color="000000"/>
            </w:tcBorders>
            <w:vAlign w:val="center"/>
          </w:tcPr>
          <w:p w14:paraId="66BC98A7" w14:textId="77777777" w:rsidR="00183F17" w:rsidRDefault="00183F17" w:rsidP="00DE13FE">
            <w:pPr>
              <w:pStyle w:val="TCTableBody"/>
              <w:spacing w:before="0" w:after="0"/>
              <w:jc w:val="center"/>
            </w:pPr>
            <w:r>
              <w:t>UTP</w:t>
            </w:r>
          </w:p>
        </w:tc>
        <w:tc>
          <w:tcPr>
            <w:tcW w:w="997" w:type="pct"/>
            <w:tcBorders>
              <w:left w:val="single" w:sz="4" w:space="0" w:color="000000"/>
              <w:right w:val="single" w:sz="4" w:space="0" w:color="000000"/>
            </w:tcBorders>
            <w:vAlign w:val="center"/>
          </w:tcPr>
          <w:p w14:paraId="6C391FB3" w14:textId="77777777" w:rsidR="00183F17" w:rsidRDefault="00183F17" w:rsidP="00DE13FE">
            <w:pPr>
              <w:pStyle w:val="TCTableBody"/>
              <w:spacing w:before="0" w:after="0"/>
              <w:jc w:val="center"/>
            </w:pPr>
            <w:r>
              <w:t>8.29</w:t>
            </w:r>
          </w:p>
          <w:p w14:paraId="6681F87B" w14:textId="77777777" w:rsidR="00183F17" w:rsidRDefault="00183F17" w:rsidP="00DE13FE">
            <w:pPr>
              <w:pStyle w:val="TCTableBody"/>
              <w:spacing w:before="0" w:after="0"/>
              <w:jc w:val="center"/>
            </w:pPr>
            <w:r>
              <w:t>(0.829)</w:t>
            </w:r>
          </w:p>
        </w:tc>
        <w:tc>
          <w:tcPr>
            <w:tcW w:w="912" w:type="pct"/>
            <w:tcBorders>
              <w:left w:val="single" w:sz="4" w:space="0" w:color="000000"/>
              <w:right w:val="single" w:sz="4" w:space="0" w:color="000000"/>
            </w:tcBorders>
            <w:vAlign w:val="center"/>
          </w:tcPr>
          <w:p w14:paraId="23267A9A" w14:textId="77777777" w:rsidR="00183F17" w:rsidRDefault="00183F17" w:rsidP="00DE13FE">
            <w:pPr>
              <w:pStyle w:val="TCTableBody"/>
              <w:spacing w:before="0" w:after="0"/>
              <w:jc w:val="center"/>
            </w:pPr>
            <w:r>
              <w:t>0.248</w:t>
            </w:r>
            <w:r>
              <w:br/>
              <w:t>(</w:t>
            </w:r>
            <w:proofErr w:type="gramStart"/>
            <w:r>
              <w:t>0.004)</w:t>
            </w:r>
            <w:r>
              <w:rPr>
                <w:vertAlign w:val="superscript"/>
              </w:rPr>
              <w:t>b</w:t>
            </w:r>
            <w:proofErr w:type="gramEnd"/>
          </w:p>
        </w:tc>
        <w:tc>
          <w:tcPr>
            <w:tcW w:w="996" w:type="pct"/>
            <w:tcBorders>
              <w:left w:val="single" w:sz="4" w:space="0" w:color="000000"/>
            </w:tcBorders>
            <w:vAlign w:val="center"/>
          </w:tcPr>
          <w:p w14:paraId="163A1959" w14:textId="77777777" w:rsidR="00183F17" w:rsidRDefault="00183F17" w:rsidP="00DE13FE">
            <w:pPr>
              <w:pStyle w:val="TCTableBody"/>
              <w:spacing w:before="0" w:after="0"/>
              <w:jc w:val="center"/>
            </w:pPr>
            <w:r>
              <w:t>NTPCM</w:t>
            </w:r>
            <w:r>
              <w:br/>
              <w:t>(Strong)</w:t>
            </w:r>
          </w:p>
        </w:tc>
      </w:tr>
      <w:tr w:rsidR="00183F17" w14:paraId="4036FB8C" w14:textId="77777777" w:rsidTr="00DE13FE">
        <w:trPr>
          <w:trHeight w:val="144"/>
        </w:trPr>
        <w:tc>
          <w:tcPr>
            <w:tcW w:w="2095" w:type="pct"/>
            <w:tcBorders>
              <w:right w:val="single" w:sz="4" w:space="0" w:color="000000"/>
            </w:tcBorders>
            <w:vAlign w:val="center"/>
          </w:tcPr>
          <w:p w14:paraId="5384D4C7" w14:textId="77777777" w:rsidR="00183F17" w:rsidRDefault="00183F17" w:rsidP="00DE13FE">
            <w:pPr>
              <w:pStyle w:val="TCTableBody"/>
              <w:spacing w:before="0" w:after="0"/>
              <w:jc w:val="center"/>
            </w:pPr>
            <w:r>
              <w:t>GTP</w:t>
            </w:r>
          </w:p>
        </w:tc>
        <w:tc>
          <w:tcPr>
            <w:tcW w:w="997" w:type="pct"/>
            <w:tcBorders>
              <w:left w:val="single" w:sz="4" w:space="0" w:color="000000"/>
              <w:right w:val="single" w:sz="4" w:space="0" w:color="000000"/>
            </w:tcBorders>
            <w:vAlign w:val="center"/>
          </w:tcPr>
          <w:p w14:paraId="29E3CA82" w14:textId="77777777" w:rsidR="00183F17" w:rsidRDefault="00183F17" w:rsidP="00DE13FE">
            <w:pPr>
              <w:pStyle w:val="TCTableBody"/>
              <w:spacing w:before="0" w:after="0"/>
              <w:jc w:val="center"/>
            </w:pPr>
            <w:r>
              <w:t>4.87</w:t>
            </w:r>
          </w:p>
          <w:p w14:paraId="22DCAC81" w14:textId="77777777" w:rsidR="00183F17" w:rsidRDefault="00183F17" w:rsidP="00DE13FE">
            <w:pPr>
              <w:pStyle w:val="TCTableBody"/>
              <w:spacing w:before="0" w:after="0"/>
              <w:jc w:val="center"/>
            </w:pPr>
            <w:r>
              <w:t>(0.487)</w:t>
            </w:r>
          </w:p>
        </w:tc>
        <w:tc>
          <w:tcPr>
            <w:tcW w:w="912" w:type="pct"/>
            <w:tcBorders>
              <w:left w:val="single" w:sz="4" w:space="0" w:color="000000"/>
              <w:right w:val="single" w:sz="4" w:space="0" w:color="000000"/>
            </w:tcBorders>
            <w:vAlign w:val="center"/>
          </w:tcPr>
          <w:p w14:paraId="06D28B16" w14:textId="77777777" w:rsidR="00183F17" w:rsidRDefault="00183F17" w:rsidP="00DE13FE">
            <w:pPr>
              <w:pStyle w:val="TCTableBody"/>
              <w:spacing w:before="0" w:after="0"/>
              <w:jc w:val="center"/>
            </w:pPr>
            <w:r>
              <w:t>0.201</w:t>
            </w:r>
          </w:p>
          <w:p w14:paraId="562E83A3" w14:textId="77777777" w:rsidR="00183F17" w:rsidRDefault="00183F17" w:rsidP="00DE13FE">
            <w:pPr>
              <w:pStyle w:val="TCTableBody"/>
              <w:spacing w:before="0" w:after="0"/>
              <w:jc w:val="center"/>
            </w:pPr>
            <w:r>
              <w:t>(</w:t>
            </w:r>
            <w:proofErr w:type="gramStart"/>
            <w:r>
              <w:t>0.007)</w:t>
            </w:r>
            <w:r>
              <w:rPr>
                <w:vertAlign w:val="superscript"/>
              </w:rPr>
              <w:t>b</w:t>
            </w:r>
            <w:proofErr w:type="gramEnd"/>
          </w:p>
        </w:tc>
        <w:tc>
          <w:tcPr>
            <w:tcW w:w="996" w:type="pct"/>
            <w:tcBorders>
              <w:left w:val="single" w:sz="4" w:space="0" w:color="000000"/>
            </w:tcBorders>
            <w:vAlign w:val="center"/>
          </w:tcPr>
          <w:p w14:paraId="517CEA57" w14:textId="77777777" w:rsidR="00183F17" w:rsidRDefault="00183F17" w:rsidP="00DE13FE">
            <w:pPr>
              <w:pStyle w:val="TCTableBody"/>
              <w:spacing w:before="0" w:after="0"/>
              <w:jc w:val="center"/>
            </w:pPr>
            <w:r>
              <w:t>NTPCM</w:t>
            </w:r>
            <w:r>
              <w:br/>
              <w:t>(Strong)</w:t>
            </w:r>
          </w:p>
        </w:tc>
      </w:tr>
      <w:tr w:rsidR="00183F17" w14:paraId="6CBF7DF1" w14:textId="77777777" w:rsidTr="00DE13FE">
        <w:trPr>
          <w:trHeight w:val="144"/>
        </w:trPr>
        <w:tc>
          <w:tcPr>
            <w:tcW w:w="2095"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DE13FE">
            <w:pPr>
              <w:pStyle w:val="TCTableBody"/>
              <w:spacing w:before="0" w:after="0"/>
              <w:jc w:val="center"/>
            </w:pPr>
            <w:r>
              <w:t>dTTP</w:t>
            </w:r>
          </w:p>
        </w:tc>
        <w:tc>
          <w:tcPr>
            <w:tcW w:w="997"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DE13FE">
            <w:pPr>
              <w:pStyle w:val="TCTableBody"/>
              <w:spacing w:before="0" w:after="0"/>
              <w:jc w:val="center"/>
            </w:pPr>
            <w:r>
              <w:t>4.62</w:t>
            </w:r>
          </w:p>
          <w:p w14:paraId="3C6732A5" w14:textId="77777777" w:rsidR="00183F17" w:rsidRDefault="00183F17" w:rsidP="00DE13FE">
            <w:pPr>
              <w:pStyle w:val="TCTableBody"/>
              <w:spacing w:before="0" w:after="0"/>
              <w:jc w:val="center"/>
            </w:pPr>
            <w:r>
              <w:t>(0.462)</w:t>
            </w:r>
          </w:p>
        </w:tc>
        <w:tc>
          <w:tcPr>
            <w:tcW w:w="912"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DE13FE">
            <w:pPr>
              <w:pStyle w:val="TCTableBody"/>
              <w:spacing w:before="0" w:after="0"/>
              <w:jc w:val="center"/>
            </w:pPr>
            <w:r>
              <w:t xml:space="preserve">0.160 </w:t>
            </w:r>
            <w:r>
              <w:br/>
              <w:t>(</w:t>
            </w:r>
            <w:proofErr w:type="gramStart"/>
            <w:r>
              <w:t>0.003)</w:t>
            </w:r>
            <w:r>
              <w:rPr>
                <w:vertAlign w:val="superscript"/>
              </w:rPr>
              <w:t>b</w:t>
            </w:r>
            <w:proofErr w:type="gramEnd"/>
          </w:p>
        </w:tc>
        <w:tc>
          <w:tcPr>
            <w:tcW w:w="996" w:type="pct"/>
            <w:tcBorders>
              <w:left w:val="single" w:sz="4" w:space="0" w:color="000000"/>
              <w:bottom w:val="single" w:sz="4" w:space="0" w:color="000000"/>
            </w:tcBorders>
            <w:tcMar>
              <w:top w:w="55" w:type="dxa"/>
              <w:bottom w:w="55" w:type="dxa"/>
            </w:tcMar>
            <w:vAlign w:val="center"/>
          </w:tcPr>
          <w:p w14:paraId="740130F1" w14:textId="77777777" w:rsidR="00183F17" w:rsidRDefault="00183F17" w:rsidP="00DE13FE">
            <w:pPr>
              <w:pStyle w:val="TCTableBody"/>
              <w:spacing w:before="0" w:after="0"/>
              <w:jc w:val="center"/>
            </w:pPr>
            <w:r>
              <w:t>NTPCM</w:t>
            </w:r>
            <w:r>
              <w:br/>
              <w:t>(Strong)</w:t>
            </w:r>
          </w:p>
        </w:tc>
      </w:tr>
      <w:tr w:rsidR="00183F17" w14:paraId="738026DE" w14:textId="77777777" w:rsidTr="00DE13FE">
        <w:trPr>
          <w:trHeight w:val="144"/>
        </w:trPr>
        <w:tc>
          <w:tcPr>
            <w:tcW w:w="2095" w:type="pct"/>
            <w:tcBorders>
              <w:right w:val="single" w:sz="4" w:space="0" w:color="000000"/>
            </w:tcBorders>
            <w:vAlign w:val="center"/>
          </w:tcPr>
          <w:p w14:paraId="094F7214" w14:textId="77777777" w:rsidR="00183F17" w:rsidRDefault="00183F17" w:rsidP="00DE13FE">
            <w:pPr>
              <w:pStyle w:val="TCTableBody"/>
              <w:spacing w:before="0" w:after="0"/>
              <w:jc w:val="center"/>
            </w:pPr>
            <w:r>
              <w:t>L-Glutamic acid</w:t>
            </w:r>
          </w:p>
        </w:tc>
        <w:tc>
          <w:tcPr>
            <w:tcW w:w="997" w:type="pct"/>
            <w:tcBorders>
              <w:left w:val="single" w:sz="4" w:space="0" w:color="000000"/>
              <w:right w:val="single" w:sz="4" w:space="0" w:color="000000"/>
            </w:tcBorders>
            <w:vAlign w:val="center"/>
          </w:tcPr>
          <w:p w14:paraId="47D80F8E" w14:textId="77777777" w:rsidR="00183F17" w:rsidRDefault="00183F17" w:rsidP="00DE13FE">
            <w:pPr>
              <w:pStyle w:val="TCTableBody"/>
              <w:spacing w:before="0" w:after="0"/>
              <w:jc w:val="center"/>
            </w:pPr>
            <w:r>
              <w:t>96</w:t>
            </w:r>
          </w:p>
          <w:p w14:paraId="46D98D75" w14:textId="77777777" w:rsidR="00183F17" w:rsidRDefault="00183F17" w:rsidP="00DE13FE">
            <w:pPr>
              <w:pStyle w:val="TCTableBody"/>
              <w:spacing w:before="0" w:after="0"/>
              <w:jc w:val="center"/>
            </w:pPr>
            <w:r>
              <w:t>(9.6)</w:t>
            </w:r>
          </w:p>
        </w:tc>
        <w:tc>
          <w:tcPr>
            <w:tcW w:w="912" w:type="pct"/>
            <w:tcBorders>
              <w:left w:val="single" w:sz="4" w:space="0" w:color="000000"/>
              <w:right w:val="single" w:sz="4" w:space="0" w:color="000000"/>
            </w:tcBorders>
            <w:vAlign w:val="center"/>
          </w:tcPr>
          <w:p w14:paraId="2314974D" w14:textId="77777777" w:rsidR="00183F17" w:rsidRDefault="00183F17" w:rsidP="00DE13FE">
            <w:pPr>
              <w:pStyle w:val="TCTableBody"/>
              <w:spacing w:before="0" w:after="0"/>
              <w:jc w:val="center"/>
              <w:rPr>
                <w:rFonts w:ascii="Arial" w:hAnsi="Arial"/>
                <w:bCs/>
                <w:sz w:val="16"/>
                <w:szCs w:val="16"/>
              </w:rPr>
            </w:pPr>
            <w:r>
              <w:t>520</w:t>
            </w:r>
            <w:r>
              <w:br/>
              <w:t>(50)</w:t>
            </w:r>
            <w:r>
              <w:rPr>
                <w:vertAlign w:val="superscript"/>
              </w:rPr>
              <w:t>c</w:t>
            </w:r>
          </w:p>
        </w:tc>
        <w:tc>
          <w:tcPr>
            <w:tcW w:w="996" w:type="pct"/>
            <w:tcBorders>
              <w:left w:val="single" w:sz="4" w:space="0" w:color="000000"/>
            </w:tcBorders>
            <w:vAlign w:val="center"/>
          </w:tcPr>
          <w:p w14:paraId="67FD179F" w14:textId="77777777" w:rsidR="00183F17" w:rsidRDefault="00183F17" w:rsidP="00DE13FE">
            <w:pPr>
              <w:pStyle w:val="TCTableBody"/>
              <w:spacing w:before="0" w:after="0"/>
              <w:jc w:val="center"/>
            </w:pPr>
            <w:r>
              <w:t>WMCM</w:t>
            </w:r>
            <w:r>
              <w:br/>
              <w:t>(Weak)</w:t>
            </w:r>
          </w:p>
        </w:tc>
      </w:tr>
      <w:tr w:rsidR="00183F17" w14:paraId="50E0C034" w14:textId="77777777" w:rsidTr="00DE13FE">
        <w:trPr>
          <w:trHeight w:val="144"/>
        </w:trPr>
        <w:tc>
          <w:tcPr>
            <w:tcW w:w="2095" w:type="pct"/>
            <w:tcBorders>
              <w:right w:val="single" w:sz="4" w:space="0" w:color="000000"/>
            </w:tcBorders>
            <w:vAlign w:val="center"/>
          </w:tcPr>
          <w:p w14:paraId="1660195F" w14:textId="77777777" w:rsidR="00183F17" w:rsidRDefault="00183F17" w:rsidP="00DE13FE">
            <w:pPr>
              <w:pStyle w:val="TCTableBody"/>
              <w:spacing w:before="0" w:after="0"/>
              <w:jc w:val="center"/>
            </w:pPr>
            <w:r>
              <w:t>Glutathione</w:t>
            </w:r>
          </w:p>
        </w:tc>
        <w:tc>
          <w:tcPr>
            <w:tcW w:w="997" w:type="pct"/>
            <w:tcBorders>
              <w:left w:val="single" w:sz="4" w:space="0" w:color="000000"/>
              <w:right w:val="single" w:sz="4" w:space="0" w:color="000000"/>
            </w:tcBorders>
            <w:vAlign w:val="center"/>
          </w:tcPr>
          <w:p w14:paraId="7FBA1BC3" w14:textId="77777777" w:rsidR="00183F17" w:rsidRDefault="00183F17" w:rsidP="00DE13FE">
            <w:pPr>
              <w:pStyle w:val="TCTableBody"/>
              <w:spacing w:before="0" w:after="0"/>
              <w:jc w:val="center"/>
            </w:pPr>
            <w:r>
              <w:t>16.6</w:t>
            </w:r>
          </w:p>
          <w:p w14:paraId="21C80845" w14:textId="77777777" w:rsidR="00183F17" w:rsidRDefault="00183F17" w:rsidP="00DE13FE">
            <w:pPr>
              <w:pStyle w:val="TCTableBody"/>
              <w:spacing w:before="0" w:after="0"/>
              <w:jc w:val="center"/>
            </w:pPr>
            <w:r>
              <w:t>(1.66)</w:t>
            </w:r>
          </w:p>
        </w:tc>
        <w:tc>
          <w:tcPr>
            <w:tcW w:w="912" w:type="pct"/>
            <w:tcBorders>
              <w:left w:val="single" w:sz="4" w:space="0" w:color="000000"/>
              <w:right w:val="single" w:sz="4" w:space="0" w:color="000000"/>
            </w:tcBorders>
            <w:vAlign w:val="center"/>
          </w:tcPr>
          <w:p w14:paraId="11F1FF6F" w14:textId="77777777" w:rsidR="00183F17" w:rsidRDefault="00183F17" w:rsidP="00DE13FE">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0BE0F9ED" w14:textId="77777777" w:rsidR="00183F17" w:rsidRDefault="00183F17" w:rsidP="00DE13FE">
            <w:pPr>
              <w:pStyle w:val="TCTableBody"/>
              <w:spacing w:before="0" w:after="0"/>
              <w:jc w:val="center"/>
            </w:pPr>
            <w:r>
              <w:t>WMCM</w:t>
            </w:r>
            <w:r>
              <w:br/>
              <w:t>(Weak)</w:t>
            </w:r>
          </w:p>
        </w:tc>
      </w:tr>
      <w:tr w:rsidR="00183F17" w14:paraId="6199DB03" w14:textId="77777777" w:rsidTr="00DE13FE">
        <w:trPr>
          <w:trHeight w:val="144"/>
        </w:trPr>
        <w:tc>
          <w:tcPr>
            <w:tcW w:w="2095" w:type="pct"/>
            <w:tcBorders>
              <w:right w:val="single" w:sz="4" w:space="0" w:color="000000"/>
            </w:tcBorders>
            <w:vAlign w:val="center"/>
          </w:tcPr>
          <w:p w14:paraId="593A7331" w14:textId="77777777" w:rsidR="00183F17" w:rsidRDefault="00183F17" w:rsidP="00DE13FE">
            <w:pPr>
              <w:pStyle w:val="TCTableBody"/>
              <w:spacing w:before="0" w:after="0"/>
              <w:jc w:val="center"/>
            </w:pPr>
            <w:r>
              <w:t>Fructose 1,6-bisphosphate</w:t>
            </w:r>
          </w:p>
        </w:tc>
        <w:tc>
          <w:tcPr>
            <w:tcW w:w="997" w:type="pct"/>
            <w:tcBorders>
              <w:left w:val="single" w:sz="4" w:space="0" w:color="000000"/>
              <w:right w:val="single" w:sz="4" w:space="0" w:color="000000"/>
            </w:tcBorders>
            <w:vAlign w:val="center"/>
          </w:tcPr>
          <w:p w14:paraId="3261F2A6" w14:textId="77777777" w:rsidR="00183F17" w:rsidRDefault="00183F17" w:rsidP="00DE13FE">
            <w:pPr>
              <w:pStyle w:val="TCTableBody"/>
              <w:spacing w:before="0" w:after="0"/>
              <w:jc w:val="center"/>
            </w:pPr>
            <w:r>
              <w:t>15.2</w:t>
            </w:r>
          </w:p>
          <w:p w14:paraId="72A68798" w14:textId="77777777" w:rsidR="00183F17" w:rsidRDefault="00183F17" w:rsidP="00DE13FE">
            <w:pPr>
              <w:pStyle w:val="TCTableBody"/>
              <w:spacing w:before="0" w:after="0"/>
              <w:jc w:val="center"/>
            </w:pPr>
            <w:r>
              <w:t>(1.52)</w:t>
            </w:r>
          </w:p>
        </w:tc>
        <w:tc>
          <w:tcPr>
            <w:tcW w:w="912" w:type="pct"/>
            <w:tcBorders>
              <w:left w:val="single" w:sz="4" w:space="0" w:color="000000"/>
              <w:right w:val="single" w:sz="4" w:space="0" w:color="000000"/>
            </w:tcBorders>
            <w:vAlign w:val="center"/>
          </w:tcPr>
          <w:p w14:paraId="79ACC262" w14:textId="77777777" w:rsidR="00183F17" w:rsidRDefault="00183F17" w:rsidP="00DE13FE">
            <w:pPr>
              <w:pStyle w:val="TCTableBody"/>
              <w:spacing w:before="0" w:after="0"/>
              <w:jc w:val="center"/>
            </w:pPr>
            <w:r>
              <w:t>5.9</w:t>
            </w:r>
            <w:r>
              <w:br/>
              <w:t>(</w:t>
            </w:r>
            <w:proofErr w:type="gramStart"/>
            <w:r>
              <w:t>0.1)</w:t>
            </w:r>
            <w:r>
              <w:rPr>
                <w:vertAlign w:val="superscript"/>
              </w:rPr>
              <w:t>b</w:t>
            </w:r>
            <w:proofErr w:type="gramEnd"/>
          </w:p>
        </w:tc>
        <w:tc>
          <w:tcPr>
            <w:tcW w:w="996" w:type="pct"/>
            <w:tcBorders>
              <w:left w:val="single" w:sz="4" w:space="0" w:color="000000"/>
            </w:tcBorders>
            <w:vAlign w:val="center"/>
          </w:tcPr>
          <w:p w14:paraId="73AA26A7" w14:textId="77777777" w:rsidR="00183F17" w:rsidRDefault="00183F17" w:rsidP="00DE13FE">
            <w:pPr>
              <w:pStyle w:val="TCTableBody"/>
              <w:spacing w:before="0" w:after="0"/>
              <w:jc w:val="center"/>
            </w:pPr>
            <w:r>
              <w:t>WMCM</w:t>
            </w:r>
            <w:r>
              <w:br/>
              <w:t>(Weak)</w:t>
            </w:r>
          </w:p>
        </w:tc>
      </w:tr>
      <w:tr w:rsidR="00183F17" w14:paraId="31B4D199" w14:textId="77777777" w:rsidTr="00DE13FE">
        <w:trPr>
          <w:trHeight w:val="144"/>
        </w:trPr>
        <w:tc>
          <w:tcPr>
            <w:tcW w:w="2095" w:type="pct"/>
            <w:tcBorders>
              <w:right w:val="single" w:sz="4" w:space="0" w:color="000000"/>
            </w:tcBorders>
            <w:vAlign w:val="center"/>
          </w:tcPr>
          <w:p w14:paraId="6673F627" w14:textId="77777777" w:rsidR="00183F17" w:rsidRDefault="00183F17" w:rsidP="00DE13FE">
            <w:pPr>
              <w:pStyle w:val="TCTableBody"/>
              <w:spacing w:before="0" w:after="0"/>
              <w:jc w:val="center"/>
            </w:pPr>
            <w:r>
              <w:t>UDP-N-</w:t>
            </w:r>
            <w:proofErr w:type="spellStart"/>
            <w:r>
              <w:t>acytylglucosamine</w:t>
            </w:r>
            <w:proofErr w:type="spellEnd"/>
          </w:p>
        </w:tc>
        <w:tc>
          <w:tcPr>
            <w:tcW w:w="997" w:type="pct"/>
            <w:tcBorders>
              <w:left w:val="single" w:sz="4" w:space="0" w:color="000000"/>
              <w:right w:val="single" w:sz="4" w:space="0" w:color="000000"/>
            </w:tcBorders>
            <w:vAlign w:val="center"/>
          </w:tcPr>
          <w:p w14:paraId="09B71DDF" w14:textId="77777777" w:rsidR="00183F17" w:rsidRDefault="00183F17" w:rsidP="00DE13FE">
            <w:pPr>
              <w:pStyle w:val="TCTableBody"/>
              <w:spacing w:before="0" w:after="0"/>
              <w:jc w:val="center"/>
            </w:pPr>
            <w:r>
              <w:t>9.24</w:t>
            </w:r>
          </w:p>
          <w:p w14:paraId="5101B679" w14:textId="77777777" w:rsidR="00183F17" w:rsidRDefault="00183F17" w:rsidP="00DE13FE">
            <w:pPr>
              <w:pStyle w:val="TCTableBody"/>
              <w:spacing w:before="0" w:after="0"/>
              <w:jc w:val="center"/>
            </w:pPr>
            <w:r>
              <w:t>(0.924)</w:t>
            </w:r>
          </w:p>
        </w:tc>
        <w:tc>
          <w:tcPr>
            <w:tcW w:w="912" w:type="pct"/>
            <w:tcBorders>
              <w:left w:val="single" w:sz="4" w:space="0" w:color="000000"/>
              <w:right w:val="single" w:sz="4" w:space="0" w:color="000000"/>
            </w:tcBorders>
            <w:vAlign w:val="center"/>
          </w:tcPr>
          <w:p w14:paraId="49C21E37" w14:textId="77777777" w:rsidR="00183F17" w:rsidRDefault="00183F17" w:rsidP="00DE13FE">
            <w:pPr>
              <w:pStyle w:val="TCTableBody"/>
              <w:spacing w:before="0" w:after="0"/>
              <w:jc w:val="center"/>
            </w:pPr>
            <w:r>
              <w:t>29</w:t>
            </w:r>
            <w:r>
              <w:br/>
              <w:t>(2)</w:t>
            </w:r>
            <w:r>
              <w:rPr>
                <w:vertAlign w:val="superscript"/>
              </w:rPr>
              <w:t>b</w:t>
            </w:r>
          </w:p>
        </w:tc>
        <w:tc>
          <w:tcPr>
            <w:tcW w:w="996" w:type="pct"/>
            <w:tcBorders>
              <w:left w:val="single" w:sz="4" w:space="0" w:color="000000"/>
            </w:tcBorders>
            <w:vAlign w:val="center"/>
          </w:tcPr>
          <w:p w14:paraId="370E1127" w14:textId="77777777" w:rsidR="00183F17" w:rsidRDefault="00183F17" w:rsidP="00DE13FE">
            <w:pPr>
              <w:pStyle w:val="TCTableBody"/>
              <w:spacing w:before="0" w:after="0"/>
              <w:jc w:val="center"/>
            </w:pPr>
            <w:r>
              <w:t>WMCM</w:t>
            </w:r>
            <w:r>
              <w:br/>
              <w:t>(Weak)</w:t>
            </w:r>
          </w:p>
        </w:tc>
      </w:tr>
      <w:tr w:rsidR="00183F17" w14:paraId="484B5D10" w14:textId="77777777" w:rsidTr="00DE13FE">
        <w:trPr>
          <w:trHeight w:val="144"/>
        </w:trPr>
        <w:tc>
          <w:tcPr>
            <w:tcW w:w="2095" w:type="pct"/>
            <w:tcBorders>
              <w:right w:val="single" w:sz="4" w:space="0" w:color="000000"/>
            </w:tcBorders>
            <w:vAlign w:val="center"/>
          </w:tcPr>
          <w:p w14:paraId="00D9988D" w14:textId="77777777" w:rsidR="00183F17" w:rsidRDefault="00183F17" w:rsidP="00DE13FE">
            <w:pPr>
              <w:pStyle w:val="TCTableBody"/>
              <w:spacing w:before="0" w:after="0"/>
              <w:jc w:val="center"/>
            </w:pPr>
            <w:r>
              <w:t>Glucose 6-phosphate</w:t>
            </w:r>
          </w:p>
        </w:tc>
        <w:tc>
          <w:tcPr>
            <w:tcW w:w="997" w:type="pct"/>
            <w:tcBorders>
              <w:left w:val="single" w:sz="4" w:space="0" w:color="000000"/>
              <w:right w:val="single" w:sz="4" w:space="0" w:color="000000"/>
            </w:tcBorders>
            <w:vAlign w:val="center"/>
          </w:tcPr>
          <w:p w14:paraId="36BE1504" w14:textId="77777777" w:rsidR="00183F17" w:rsidRDefault="00183F17" w:rsidP="00DE13FE">
            <w:pPr>
              <w:pStyle w:val="TCTableBody"/>
              <w:spacing w:before="0" w:after="0"/>
              <w:jc w:val="center"/>
            </w:pPr>
            <w:r>
              <w:t>7.88</w:t>
            </w:r>
          </w:p>
          <w:p w14:paraId="35391259" w14:textId="77777777" w:rsidR="00183F17" w:rsidRDefault="00183F17" w:rsidP="00DE13FE">
            <w:pPr>
              <w:pStyle w:val="TCTableBody"/>
              <w:spacing w:before="0" w:after="0"/>
              <w:jc w:val="center"/>
            </w:pPr>
            <w:r>
              <w:t>(0.788)</w:t>
            </w:r>
          </w:p>
        </w:tc>
        <w:tc>
          <w:tcPr>
            <w:tcW w:w="912" w:type="pct"/>
            <w:tcBorders>
              <w:left w:val="single" w:sz="4" w:space="0" w:color="000000"/>
              <w:right w:val="single" w:sz="4" w:space="0" w:color="000000"/>
            </w:tcBorders>
            <w:vAlign w:val="center"/>
          </w:tcPr>
          <w:p w14:paraId="6981A1BE" w14:textId="77777777" w:rsidR="00183F17" w:rsidRDefault="00183F17" w:rsidP="00DE13FE">
            <w:pPr>
              <w:pStyle w:val="TCTableBody"/>
              <w:spacing w:before="0" w:after="0"/>
              <w:jc w:val="center"/>
            </w:pPr>
            <w:r>
              <w:t>17.3</w:t>
            </w:r>
            <w:r>
              <w:br/>
              <w:t>(</w:t>
            </w:r>
            <w:proofErr w:type="gramStart"/>
            <w:r>
              <w:t>0.2)</w:t>
            </w:r>
            <w:r>
              <w:rPr>
                <w:vertAlign w:val="superscript"/>
              </w:rPr>
              <w:t>b</w:t>
            </w:r>
            <w:proofErr w:type="gramEnd"/>
          </w:p>
        </w:tc>
        <w:tc>
          <w:tcPr>
            <w:tcW w:w="996" w:type="pct"/>
            <w:tcBorders>
              <w:left w:val="single" w:sz="4" w:space="0" w:color="000000"/>
            </w:tcBorders>
            <w:vAlign w:val="center"/>
          </w:tcPr>
          <w:p w14:paraId="2D26E5D1" w14:textId="77777777" w:rsidR="00183F17" w:rsidRDefault="00183F17" w:rsidP="00DE13FE">
            <w:pPr>
              <w:pStyle w:val="TCTableBody"/>
              <w:spacing w:before="0" w:after="0"/>
              <w:jc w:val="center"/>
            </w:pPr>
            <w:r>
              <w:t>WMCM</w:t>
            </w:r>
            <w:r>
              <w:br/>
              <w:t>(Weak)</w:t>
            </w:r>
          </w:p>
        </w:tc>
      </w:tr>
      <w:tr w:rsidR="00183F17" w14:paraId="44B55827" w14:textId="77777777" w:rsidTr="00DE13FE">
        <w:trPr>
          <w:trHeight w:val="144"/>
        </w:trPr>
        <w:tc>
          <w:tcPr>
            <w:tcW w:w="2095" w:type="pct"/>
            <w:tcBorders>
              <w:right w:val="single" w:sz="4" w:space="0" w:color="000000"/>
            </w:tcBorders>
            <w:vAlign w:val="center"/>
          </w:tcPr>
          <w:p w14:paraId="0E3E1C5C" w14:textId="77777777" w:rsidR="00183F17" w:rsidRDefault="00183F17" w:rsidP="00DE13FE">
            <w:pPr>
              <w:pStyle w:val="TCTableBody"/>
              <w:spacing w:before="0" w:after="0"/>
              <w:jc w:val="center"/>
            </w:pPr>
            <w:r>
              <w:t>L-Aspartic acid</w:t>
            </w:r>
          </w:p>
        </w:tc>
        <w:tc>
          <w:tcPr>
            <w:tcW w:w="997" w:type="pct"/>
            <w:tcBorders>
              <w:left w:val="single" w:sz="4" w:space="0" w:color="000000"/>
              <w:right w:val="single" w:sz="4" w:space="0" w:color="000000"/>
            </w:tcBorders>
            <w:vAlign w:val="center"/>
          </w:tcPr>
          <w:p w14:paraId="7FD2BE53" w14:textId="77777777" w:rsidR="00183F17" w:rsidRDefault="00183F17" w:rsidP="00DE13FE">
            <w:pPr>
              <w:pStyle w:val="TCTableBody"/>
              <w:spacing w:before="0" w:after="0"/>
              <w:jc w:val="center"/>
            </w:pPr>
            <w:r>
              <w:t>4.23</w:t>
            </w:r>
          </w:p>
          <w:p w14:paraId="52DC6C3D" w14:textId="77777777" w:rsidR="00183F17" w:rsidRDefault="00183F17" w:rsidP="00DE13FE">
            <w:pPr>
              <w:pStyle w:val="TCTableBody"/>
              <w:spacing w:before="0" w:after="0"/>
              <w:jc w:val="center"/>
            </w:pPr>
            <w:r>
              <w:t>(0.423)</w:t>
            </w:r>
          </w:p>
        </w:tc>
        <w:tc>
          <w:tcPr>
            <w:tcW w:w="912" w:type="pct"/>
            <w:tcBorders>
              <w:left w:val="single" w:sz="4" w:space="0" w:color="000000"/>
              <w:right w:val="single" w:sz="4" w:space="0" w:color="000000"/>
            </w:tcBorders>
            <w:vAlign w:val="center"/>
          </w:tcPr>
          <w:p w14:paraId="6D314430" w14:textId="77777777" w:rsidR="00183F17" w:rsidRDefault="00183F17" w:rsidP="00DE13FE">
            <w:pPr>
              <w:pStyle w:val="TCTableBody"/>
              <w:spacing w:before="0" w:after="0"/>
              <w:jc w:val="center"/>
            </w:pPr>
            <w:r>
              <w:t>465</w:t>
            </w:r>
            <w:r>
              <w:br/>
              <w:t>(12)</w:t>
            </w:r>
            <w:r>
              <w:rPr>
                <w:vertAlign w:val="superscript"/>
              </w:rPr>
              <w:t>c</w:t>
            </w:r>
          </w:p>
        </w:tc>
        <w:tc>
          <w:tcPr>
            <w:tcW w:w="996" w:type="pct"/>
            <w:tcBorders>
              <w:left w:val="single" w:sz="4" w:space="0" w:color="000000"/>
            </w:tcBorders>
            <w:vAlign w:val="center"/>
          </w:tcPr>
          <w:p w14:paraId="1611D216" w14:textId="77777777" w:rsidR="00183F17" w:rsidRDefault="00183F17" w:rsidP="00DE13FE">
            <w:pPr>
              <w:pStyle w:val="TCTableBody"/>
              <w:spacing w:before="0" w:after="0"/>
              <w:jc w:val="center"/>
            </w:pPr>
            <w:r>
              <w:t>WMCM</w:t>
            </w:r>
            <w:r>
              <w:br/>
              <w:t>(Weak)</w:t>
            </w:r>
          </w:p>
        </w:tc>
      </w:tr>
      <w:tr w:rsidR="00183F17" w14:paraId="37C02371" w14:textId="77777777" w:rsidTr="00DE13FE">
        <w:trPr>
          <w:trHeight w:val="144"/>
        </w:trPr>
        <w:tc>
          <w:tcPr>
            <w:tcW w:w="2095" w:type="pct"/>
            <w:tcBorders>
              <w:right w:val="single" w:sz="4" w:space="0" w:color="000000"/>
            </w:tcBorders>
            <w:vAlign w:val="center"/>
          </w:tcPr>
          <w:p w14:paraId="7C03B8EA" w14:textId="77777777" w:rsidR="00183F17" w:rsidRDefault="00183F17" w:rsidP="00DE13FE">
            <w:pPr>
              <w:pStyle w:val="TCTableBody"/>
              <w:spacing w:before="0" w:after="0"/>
              <w:jc w:val="center"/>
            </w:pPr>
            <w:r>
              <w:t>L-Valine</w:t>
            </w:r>
          </w:p>
        </w:tc>
        <w:tc>
          <w:tcPr>
            <w:tcW w:w="997" w:type="pct"/>
            <w:tcBorders>
              <w:left w:val="single" w:sz="4" w:space="0" w:color="000000"/>
              <w:right w:val="single" w:sz="4" w:space="0" w:color="000000"/>
            </w:tcBorders>
            <w:vAlign w:val="center"/>
          </w:tcPr>
          <w:p w14:paraId="35D9E6AA" w14:textId="77777777" w:rsidR="00183F17" w:rsidRDefault="00183F17" w:rsidP="00DE13FE">
            <w:pPr>
              <w:pStyle w:val="TCTableBody"/>
              <w:spacing w:before="0" w:after="0"/>
              <w:jc w:val="center"/>
            </w:pPr>
            <w:r>
              <w:t>4.02</w:t>
            </w:r>
          </w:p>
          <w:p w14:paraId="0372D2C4" w14:textId="77777777" w:rsidR="00183F17" w:rsidRDefault="00183F17" w:rsidP="00DE13FE">
            <w:pPr>
              <w:pStyle w:val="TCTableBody"/>
              <w:spacing w:before="0" w:after="0"/>
              <w:jc w:val="center"/>
            </w:pPr>
            <w:r>
              <w:t>(0.402)</w:t>
            </w:r>
          </w:p>
        </w:tc>
        <w:tc>
          <w:tcPr>
            <w:tcW w:w="912" w:type="pct"/>
            <w:tcBorders>
              <w:left w:val="single" w:sz="4" w:space="0" w:color="000000"/>
              <w:right w:val="single" w:sz="4" w:space="0" w:color="000000"/>
            </w:tcBorders>
            <w:vAlign w:val="center"/>
          </w:tcPr>
          <w:p w14:paraId="670C55DC" w14:textId="77777777" w:rsidR="00183F17" w:rsidRDefault="00183F17" w:rsidP="00DE13FE">
            <w:pPr>
              <w:pStyle w:val="TCTableBody"/>
              <w:spacing w:before="0" w:after="0"/>
              <w:jc w:val="center"/>
            </w:pPr>
            <w:proofErr w:type="spellStart"/>
            <w:r>
              <w:t>NA</w:t>
            </w:r>
            <w:r>
              <w:rPr>
                <w:vertAlign w:val="superscript"/>
              </w:rPr>
              <w:t>d</w:t>
            </w:r>
            <w:proofErr w:type="spellEnd"/>
          </w:p>
        </w:tc>
        <w:tc>
          <w:tcPr>
            <w:tcW w:w="996" w:type="pct"/>
            <w:tcBorders>
              <w:left w:val="single" w:sz="4" w:space="0" w:color="000000"/>
            </w:tcBorders>
            <w:vAlign w:val="center"/>
          </w:tcPr>
          <w:p w14:paraId="5F46BCA6" w14:textId="77777777" w:rsidR="00183F17" w:rsidRDefault="00183F17" w:rsidP="00DE13FE">
            <w:pPr>
              <w:pStyle w:val="TCTableBody"/>
              <w:spacing w:before="0" w:after="0"/>
              <w:jc w:val="center"/>
            </w:pPr>
            <w:r>
              <w:t>WMCM</w:t>
            </w:r>
            <w:r>
              <w:br/>
              <w:t>(Weak)</w:t>
            </w:r>
          </w:p>
        </w:tc>
      </w:tr>
      <w:tr w:rsidR="00183F17" w14:paraId="4C7C2E40" w14:textId="77777777" w:rsidTr="00DE13FE">
        <w:trPr>
          <w:trHeight w:val="144"/>
        </w:trPr>
        <w:tc>
          <w:tcPr>
            <w:tcW w:w="2095" w:type="pct"/>
            <w:tcBorders>
              <w:right w:val="single" w:sz="4" w:space="0" w:color="000000"/>
            </w:tcBorders>
            <w:vAlign w:val="center"/>
          </w:tcPr>
          <w:p w14:paraId="611C788C" w14:textId="77777777" w:rsidR="00183F17" w:rsidRDefault="00183F17" w:rsidP="00DE13FE">
            <w:pPr>
              <w:pStyle w:val="TCTableBody"/>
              <w:spacing w:before="0" w:after="0"/>
              <w:jc w:val="center"/>
            </w:pPr>
            <w:r>
              <w:t>L-Glutamine</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DE13FE">
            <w:pPr>
              <w:pStyle w:val="TCTableBody"/>
              <w:spacing w:before="0" w:after="0"/>
              <w:jc w:val="center"/>
            </w:pPr>
            <w:r>
              <w:t>3.81</w:t>
            </w:r>
          </w:p>
          <w:p w14:paraId="47C7C19B" w14:textId="77777777" w:rsidR="00183F17" w:rsidRDefault="00183F17" w:rsidP="00DE13FE">
            <w:pPr>
              <w:pStyle w:val="TCTableBody"/>
              <w:spacing w:before="0" w:after="0"/>
              <w:jc w:val="center"/>
            </w:pPr>
            <w:r>
              <w:t>(0.381)</w:t>
            </w:r>
          </w:p>
        </w:tc>
        <w:tc>
          <w:tcPr>
            <w:tcW w:w="912" w:type="pct"/>
            <w:tcBorders>
              <w:left w:val="single" w:sz="4" w:space="0" w:color="000000"/>
              <w:right w:val="single" w:sz="4" w:space="0" w:color="000000"/>
            </w:tcBorders>
            <w:vAlign w:val="center"/>
          </w:tcPr>
          <w:p w14:paraId="555B272E" w14:textId="77777777" w:rsidR="00183F17" w:rsidRDefault="00183F17" w:rsidP="00DE13FE">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24FB01AE" w14:textId="77777777" w:rsidR="00183F17" w:rsidRDefault="00183F17" w:rsidP="00DE13FE">
            <w:pPr>
              <w:pStyle w:val="TCTableBody"/>
              <w:spacing w:before="0" w:after="0"/>
              <w:jc w:val="center"/>
            </w:pPr>
            <w:r>
              <w:t>WMCM</w:t>
            </w:r>
            <w:r>
              <w:br/>
              <w:t>(Weak)</w:t>
            </w:r>
          </w:p>
        </w:tc>
      </w:tr>
      <w:tr w:rsidR="00183F17" w14:paraId="15CF5A4A" w14:textId="77777777" w:rsidTr="00DE13FE">
        <w:trPr>
          <w:trHeight w:val="144"/>
        </w:trPr>
        <w:tc>
          <w:tcPr>
            <w:tcW w:w="2095" w:type="pct"/>
            <w:tcBorders>
              <w:right w:val="single" w:sz="4" w:space="0" w:color="000000"/>
            </w:tcBorders>
            <w:vAlign w:val="center"/>
          </w:tcPr>
          <w:p w14:paraId="53073660" w14:textId="77777777" w:rsidR="00183F17" w:rsidRDefault="00183F17" w:rsidP="00DE13FE">
            <w:pPr>
              <w:pStyle w:val="TCTableBody"/>
              <w:spacing w:before="0" w:after="0"/>
              <w:jc w:val="center"/>
            </w:pPr>
            <w:r>
              <w:t>6-Phospho-</w:t>
            </w:r>
            <w:r>
              <w:br/>
              <w:t>gluconic acid</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DE13FE">
            <w:pPr>
              <w:pStyle w:val="TCTableBody"/>
              <w:spacing w:before="0" w:after="0"/>
              <w:jc w:val="center"/>
            </w:pPr>
            <w:r>
              <w:t>3.77</w:t>
            </w:r>
          </w:p>
          <w:p w14:paraId="4B939AA1" w14:textId="77777777" w:rsidR="00183F17" w:rsidRDefault="00183F17" w:rsidP="00DE13FE">
            <w:pPr>
              <w:pStyle w:val="TCTableBody"/>
              <w:spacing w:before="0" w:after="0"/>
              <w:jc w:val="center"/>
            </w:pPr>
            <w:r>
              <w:t>(0.377)</w:t>
            </w:r>
          </w:p>
        </w:tc>
        <w:tc>
          <w:tcPr>
            <w:tcW w:w="912"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DE13FE">
            <w:pPr>
              <w:pStyle w:val="TCTableBody"/>
              <w:spacing w:before="0" w:after="0"/>
              <w:jc w:val="center"/>
            </w:pPr>
            <w:r>
              <w:t>14.4</w:t>
            </w:r>
            <w:r>
              <w:br/>
              <w:t>(</w:t>
            </w:r>
            <w:proofErr w:type="gramStart"/>
            <w:r>
              <w:t>0.2)</w:t>
            </w:r>
            <w:r>
              <w:rPr>
                <w:vertAlign w:val="superscript"/>
              </w:rPr>
              <w:t>b</w:t>
            </w:r>
            <w:proofErr w:type="gramEnd"/>
          </w:p>
        </w:tc>
        <w:tc>
          <w:tcPr>
            <w:tcW w:w="996" w:type="pct"/>
            <w:tcBorders>
              <w:left w:val="single" w:sz="4" w:space="0" w:color="000000"/>
            </w:tcBorders>
            <w:tcMar>
              <w:top w:w="55" w:type="dxa"/>
              <w:left w:w="55" w:type="dxa"/>
              <w:bottom w:w="55" w:type="dxa"/>
              <w:right w:w="55" w:type="dxa"/>
            </w:tcMar>
            <w:vAlign w:val="center"/>
          </w:tcPr>
          <w:p w14:paraId="287118C1" w14:textId="77777777" w:rsidR="00183F17" w:rsidRDefault="00183F17" w:rsidP="00DE13FE">
            <w:pPr>
              <w:pStyle w:val="TCTableBody"/>
              <w:spacing w:before="0" w:after="0"/>
              <w:jc w:val="center"/>
            </w:pPr>
            <w:r>
              <w:t>WMCM</w:t>
            </w:r>
            <w:r>
              <w:br/>
              <w:t>(Weak)</w:t>
            </w:r>
          </w:p>
        </w:tc>
      </w:tr>
      <w:tr w:rsidR="00183F17" w14:paraId="689E2B6C" w14:textId="77777777" w:rsidTr="00DE13FE">
        <w:trPr>
          <w:trHeight w:val="144"/>
        </w:trPr>
        <w:tc>
          <w:tcPr>
            <w:tcW w:w="2095" w:type="pct"/>
            <w:tcMar>
              <w:top w:w="55" w:type="dxa"/>
              <w:bottom w:w="55" w:type="dxa"/>
            </w:tcMar>
            <w:vAlign w:val="center"/>
          </w:tcPr>
          <w:p w14:paraId="4EC788DF" w14:textId="77777777" w:rsidR="00183F17" w:rsidRDefault="00183F17" w:rsidP="00DE13FE">
            <w:pPr>
              <w:pStyle w:val="TCTableBody"/>
              <w:spacing w:before="0" w:after="0"/>
              <w:jc w:val="center"/>
            </w:pPr>
            <w:r>
              <w:t>Pyruvic acid</w:t>
            </w:r>
          </w:p>
        </w:tc>
        <w:tc>
          <w:tcPr>
            <w:tcW w:w="997"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DE13FE">
            <w:pPr>
              <w:pStyle w:val="TCTableBody"/>
              <w:spacing w:before="0" w:after="0"/>
              <w:jc w:val="center"/>
            </w:pPr>
            <w:r>
              <w:t>3.66</w:t>
            </w:r>
          </w:p>
          <w:p w14:paraId="7BD830D8" w14:textId="77777777" w:rsidR="00183F17" w:rsidRDefault="00183F17" w:rsidP="00DE13FE">
            <w:pPr>
              <w:pStyle w:val="TCTableBody"/>
              <w:spacing w:before="0" w:after="0"/>
              <w:jc w:val="center"/>
            </w:pPr>
            <w:r>
              <w:t>(0.366)</w:t>
            </w:r>
          </w:p>
        </w:tc>
        <w:tc>
          <w:tcPr>
            <w:tcW w:w="912"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DE13FE">
            <w:pPr>
              <w:pStyle w:val="TCTableBody"/>
              <w:spacing w:before="0" w:after="0"/>
              <w:jc w:val="center"/>
            </w:pPr>
            <w:r>
              <w:t>15.8</w:t>
            </w:r>
            <w:r>
              <w:br/>
              <w:t>(</w:t>
            </w:r>
            <w:proofErr w:type="gramStart"/>
            <w:r>
              <w:t>0.9)</w:t>
            </w:r>
            <w:r>
              <w:rPr>
                <w:vertAlign w:val="superscript"/>
              </w:rPr>
              <w:t>c</w:t>
            </w:r>
            <w:proofErr w:type="gramEnd"/>
          </w:p>
        </w:tc>
        <w:tc>
          <w:tcPr>
            <w:tcW w:w="996" w:type="pct"/>
            <w:tcBorders>
              <w:left w:val="single" w:sz="4" w:space="0" w:color="000000"/>
            </w:tcBorders>
            <w:tcMar>
              <w:top w:w="55" w:type="dxa"/>
              <w:left w:w="55" w:type="dxa"/>
              <w:bottom w:w="55" w:type="dxa"/>
              <w:right w:w="55" w:type="dxa"/>
            </w:tcMar>
            <w:vAlign w:val="center"/>
          </w:tcPr>
          <w:p w14:paraId="60A65881" w14:textId="77777777" w:rsidR="00183F17" w:rsidRDefault="00183F17" w:rsidP="00DE13FE">
            <w:pPr>
              <w:pStyle w:val="TCTableBody"/>
              <w:spacing w:before="0" w:after="0"/>
              <w:jc w:val="center"/>
            </w:pPr>
            <w:r>
              <w:t>WMCM</w:t>
            </w:r>
            <w:r>
              <w:br/>
              <w:t>(Weak)</w:t>
            </w:r>
          </w:p>
        </w:tc>
      </w:tr>
      <w:tr w:rsidR="00183F17" w14:paraId="3856598E" w14:textId="77777777" w:rsidTr="00DE13FE">
        <w:trPr>
          <w:trHeight w:val="144"/>
        </w:trPr>
        <w:tc>
          <w:tcPr>
            <w:tcW w:w="2095" w:type="pct"/>
            <w:tcBorders>
              <w:bottom w:val="single" w:sz="4" w:space="0" w:color="000000"/>
            </w:tcBorders>
            <w:tcMar>
              <w:top w:w="55" w:type="dxa"/>
              <w:bottom w:w="55" w:type="dxa"/>
            </w:tcMar>
            <w:vAlign w:val="center"/>
          </w:tcPr>
          <w:p w14:paraId="16F4B0EB" w14:textId="77777777" w:rsidR="00183F17" w:rsidRDefault="00183F17" w:rsidP="00DE13FE">
            <w:pPr>
              <w:pStyle w:val="TCTableBody"/>
              <w:spacing w:before="0" w:after="0"/>
              <w:jc w:val="center"/>
            </w:pPr>
            <w:r>
              <w:t>Dihydroxyacetone phosphate</w:t>
            </w:r>
          </w:p>
        </w:tc>
        <w:tc>
          <w:tcPr>
            <w:tcW w:w="997"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DE13FE">
            <w:pPr>
              <w:pStyle w:val="TCTableBody"/>
              <w:spacing w:before="0" w:after="0"/>
              <w:jc w:val="center"/>
            </w:pPr>
            <w:r>
              <w:t>3.06</w:t>
            </w:r>
          </w:p>
          <w:p w14:paraId="15A459E5" w14:textId="77777777" w:rsidR="00183F17" w:rsidRDefault="00183F17" w:rsidP="00DE13FE">
            <w:pPr>
              <w:pStyle w:val="TCTableBody"/>
              <w:spacing w:before="0" w:after="0"/>
              <w:jc w:val="center"/>
            </w:pPr>
            <w:r>
              <w:t>(0.306)</w:t>
            </w:r>
          </w:p>
        </w:tc>
        <w:tc>
          <w:tcPr>
            <w:tcW w:w="912"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DE13FE">
            <w:pPr>
              <w:pStyle w:val="TCTableBody"/>
              <w:spacing w:before="0" w:after="0"/>
              <w:jc w:val="center"/>
            </w:pPr>
            <w:r>
              <w:t>20</w:t>
            </w:r>
            <w:r>
              <w:br/>
              <w:t>(1)</w:t>
            </w:r>
            <w:r>
              <w:rPr>
                <w:vertAlign w:val="superscript"/>
              </w:rPr>
              <w:t>b</w:t>
            </w:r>
          </w:p>
        </w:tc>
        <w:tc>
          <w:tcPr>
            <w:tcW w:w="996" w:type="pct"/>
            <w:tcBorders>
              <w:left w:val="single" w:sz="4" w:space="0" w:color="000000"/>
              <w:bottom w:val="single" w:sz="4" w:space="0" w:color="000000"/>
            </w:tcBorders>
            <w:tcMar>
              <w:top w:w="55" w:type="dxa"/>
              <w:left w:w="55" w:type="dxa"/>
              <w:bottom w:w="55" w:type="dxa"/>
              <w:right w:w="55" w:type="dxa"/>
            </w:tcMar>
            <w:vAlign w:val="center"/>
          </w:tcPr>
          <w:p w14:paraId="2FB470C1" w14:textId="77777777" w:rsidR="00183F17" w:rsidRDefault="00183F17" w:rsidP="00DE13FE">
            <w:pPr>
              <w:pStyle w:val="TCTableBody"/>
              <w:spacing w:before="0" w:after="0"/>
              <w:jc w:val="center"/>
            </w:pPr>
            <w:r>
              <w:t>WMCM</w:t>
            </w:r>
            <w:r>
              <w:br/>
              <w:t>(Weak)</w:t>
            </w:r>
          </w:p>
        </w:tc>
      </w:tr>
    </w:tbl>
    <w:p w14:paraId="605B651D" w14:textId="33517D4A" w:rsidR="00ED37ED" w:rsidRDefault="00183F17" w:rsidP="0048739F">
      <w:pPr>
        <w:pStyle w:val="TCTableBody"/>
        <w:spacing w:before="0" w:after="120"/>
      </w:pPr>
      <w:proofErr w:type="spellStart"/>
      <w:r w:rsidRPr="00FF1DBC">
        <w:rPr>
          <w:vertAlign w:val="superscript"/>
        </w:rPr>
        <w:t>a</w:t>
      </w:r>
      <w:r w:rsidRPr="00FF1DBC">
        <w:t>Uncertainty</w:t>
      </w:r>
      <w:proofErr w:type="spellEnd"/>
      <w:r w:rsidRPr="00FF1DBC">
        <w:t xml:space="preserve"> propagated from uncertainties in reagent masses and volumes used during sample preparation. Extra significant digits included to avoid systematic rounding errors in the statistical model.</w:t>
      </w:r>
      <w:r w:rsidRPr="00FF1DBC">
        <w:rPr>
          <w:vertAlign w:val="superscript"/>
        </w:rPr>
        <w:t xml:space="preserve"> </w:t>
      </w:r>
      <w:proofErr w:type="spellStart"/>
      <w:r w:rsidRPr="00FF1DBC">
        <w:rPr>
          <w:vertAlign w:val="superscript"/>
        </w:rPr>
        <w:t>b</w:t>
      </w:r>
      <w:r w:rsidRPr="00FF1DBC">
        <w:t>Determined</w:t>
      </w:r>
      <w:proofErr w:type="spellEnd"/>
      <w:r w:rsidRPr="00FF1DBC">
        <w:t xml:space="preserve"> at 37 °C with </w:t>
      </w:r>
      <w:r w:rsidR="00ED37ED">
        <w:t>ITC</w:t>
      </w:r>
      <w:r w:rsidRPr="00FF1DBC">
        <w:t xml:space="preserve"> as measured in SI figure 1 and SI table 2. Error is the propagated standard error in the fit parameters.</w:t>
      </w:r>
      <w:r w:rsidRPr="00FF1DBC">
        <w:rPr>
          <w:vertAlign w:val="superscript"/>
        </w:rPr>
        <w:t xml:space="preserve"> </w:t>
      </w:r>
      <w:proofErr w:type="spellStart"/>
      <w:r w:rsidRPr="00FF1DBC">
        <w:rPr>
          <w:vertAlign w:val="superscript"/>
        </w:rPr>
        <w:t>c</w:t>
      </w:r>
      <w:r w:rsidRPr="00FF1DBC">
        <w:t>Determined</w:t>
      </w:r>
      <w:proofErr w:type="spellEnd"/>
      <w:r w:rsidRPr="00FF1DBC">
        <w:t xml:space="preserve"> at 37 °C with HQS emission as measured in the SI figure 2 and SI table 3. Error is the propagated standard error in the fit parameters.</w:t>
      </w:r>
      <w:r w:rsidRPr="00FF1DBC">
        <w:rPr>
          <w:b/>
          <w:vertAlign w:val="superscript"/>
        </w:rPr>
        <w:t xml:space="preserve"> </w:t>
      </w:r>
      <w:proofErr w:type="spellStart"/>
      <w:r w:rsidRPr="00FF1DBC">
        <w:rPr>
          <w:bCs/>
          <w:vertAlign w:val="superscript"/>
        </w:rPr>
        <w:t>d</w:t>
      </w:r>
      <w:r w:rsidRPr="00FF1DBC">
        <w:rPr>
          <w:bCs/>
        </w:rPr>
        <w:t>No</w:t>
      </w:r>
      <w:proofErr w:type="spellEnd"/>
      <w:r w:rsidRPr="00FF1DBC">
        <w:rPr>
          <w:bCs/>
        </w:rPr>
        <w:t xml:space="preserve"> binding observed as per SI </w:t>
      </w:r>
      <w:r w:rsidR="001978CD">
        <w:rPr>
          <w:bCs/>
        </w:rPr>
        <w:t>f</w:t>
      </w:r>
      <w:r w:rsidRPr="00FF1DBC">
        <w:rPr>
          <w:bCs/>
        </w:rPr>
        <w:t>igure 2</w:t>
      </w:r>
      <w:r w:rsidRPr="00FF1DBC">
        <w:rPr>
          <w:b/>
        </w:rPr>
        <w:t>.</w:t>
      </w:r>
      <w:r w:rsidRPr="00FF1DBC">
        <w:rPr>
          <w:b/>
          <w:vertAlign w:val="superscript"/>
        </w:rPr>
        <w:t xml:space="preserve"> </w:t>
      </w:r>
      <w:proofErr w:type="spellStart"/>
      <w:r w:rsidRPr="00FF1DBC">
        <w:rPr>
          <w:vertAlign w:val="superscript"/>
        </w:rPr>
        <w:t>e</w:t>
      </w:r>
      <w:r w:rsidRPr="00FF1DBC">
        <w:t>Metabolites</w:t>
      </w:r>
      <w:proofErr w:type="spellEnd"/>
      <w:r w:rsidRPr="00FF1DBC">
        <w:t xml:space="preserve">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2 mM are considered strong Mg</w:t>
      </w:r>
      <w:r w:rsidRPr="00FF1DBC">
        <w:rPr>
          <w:vertAlign w:val="superscript"/>
        </w:rPr>
        <w:t>2+</w:t>
      </w:r>
      <w:r w:rsidRPr="00FF1DBC">
        <w:t xml:space="preserve"> chelators and </w:t>
      </w:r>
      <w:r w:rsidRPr="00FF1DBC">
        <w:rPr>
          <w:i/>
          <w:iCs/>
        </w:rPr>
        <w:t>K</w:t>
      </w:r>
      <w:r w:rsidRPr="00FF1DBC">
        <w:rPr>
          <w:i/>
          <w:iCs/>
          <w:vertAlign w:val="subscript"/>
        </w:rPr>
        <w:t>D</w:t>
      </w:r>
      <w:r w:rsidRPr="00FF1DBC">
        <w:t>s greater than 2 mM are considered weak Mg</w:t>
      </w:r>
      <w:r w:rsidRPr="00FF1DBC">
        <w:rPr>
          <w:vertAlign w:val="superscript"/>
        </w:rPr>
        <w:t>2+</w:t>
      </w:r>
      <w:r w:rsidRPr="00FF1DBC">
        <w:t xml:space="preserve"> chelators. NTPCM and WMCM are sub-artificial cytoplasms composing Eco</w:t>
      </w:r>
      <w:proofErr w:type="gramStart"/>
      <w:r w:rsidRPr="00FF1DBC">
        <w:t>80,  nucleotide</w:t>
      </w:r>
      <w:proofErr w:type="gramEnd"/>
      <w:r w:rsidRPr="00FF1DBC">
        <w:t xml:space="preserve"> triphosphate-chelated Mg</w:t>
      </w:r>
      <w:r w:rsidRPr="00FF1DBC">
        <w:rPr>
          <w:vertAlign w:val="superscript"/>
        </w:rPr>
        <w:t>2+</w:t>
      </w:r>
      <w:r w:rsidR="00ED37ED">
        <w:t xml:space="preserve"> </w:t>
      </w:r>
      <w:r w:rsidRPr="00FF1DBC">
        <w:t>and weak metabolite-chelated Mg</w:t>
      </w:r>
      <w:r w:rsidRPr="00FF1DBC">
        <w:rPr>
          <w:vertAlign w:val="superscript"/>
        </w:rPr>
        <w:t>2+</w:t>
      </w:r>
      <w:r w:rsidRPr="00FF1DBC">
        <w:t>, respectively.</w:t>
      </w:r>
    </w:p>
    <w:p w14:paraId="58405F44" w14:textId="77777777" w:rsidR="00916F02" w:rsidRPr="00916F02" w:rsidRDefault="00916F02" w:rsidP="00916F02"/>
    <w:p w14:paraId="22EFD08F" w14:textId="0044897E" w:rsidR="00183F17" w:rsidRDefault="00183F17" w:rsidP="0034482F">
      <w:pPr>
        <w:pStyle w:val="TAMainText"/>
        <w:rPr>
          <w:b/>
          <w:bCs/>
        </w:rPr>
      </w:pPr>
      <w:r w:rsidRPr="000D5668">
        <w:rPr>
          <w:b/>
          <w:bCs/>
        </w:rPr>
        <w:t>Results</w:t>
      </w:r>
    </w:p>
    <w:p w14:paraId="06E43C2D" w14:textId="53DEBC6F" w:rsidR="00935500" w:rsidRPr="000D5668" w:rsidRDefault="00935500" w:rsidP="0034482F">
      <w:pPr>
        <w:pStyle w:val="TAMainText"/>
        <w:rPr>
          <w:b/>
          <w:bCs/>
        </w:rPr>
      </w:pPr>
      <w:r w:rsidRPr="000D5668">
        <w:rPr>
          <w:b/>
          <w:bCs/>
        </w:rPr>
        <w:t xml:space="preserve">Eco80: An artificial cytoplasm containing 80% of </w:t>
      </w:r>
      <w:r w:rsidRPr="000D5668">
        <w:rPr>
          <w:b/>
          <w:bCs/>
          <w:i/>
          <w:iCs/>
        </w:rPr>
        <w:t xml:space="preserve">E. coli </w:t>
      </w:r>
      <w:r w:rsidRPr="000D5668">
        <w:rPr>
          <w:b/>
          <w:bCs/>
        </w:rPr>
        <w:t>metabolites</w:t>
      </w:r>
    </w:p>
    <w:p w14:paraId="7CE531AE" w14:textId="1634673F" w:rsidR="00935500" w:rsidRPr="00935500" w:rsidRDefault="00935500" w:rsidP="0034482F">
      <w:pPr>
        <w:pStyle w:val="TAMainText"/>
      </w:pPr>
      <w:r w:rsidRPr="00935500">
        <w:rPr>
          <w:i/>
          <w:iCs/>
        </w:rPr>
        <w:t xml:space="preserve">E. coli </w:t>
      </w:r>
      <w:r w:rsidRPr="00935500">
        <w:t>cells contain hundreds of metabolites (~240 mM total),</w:t>
      </w:r>
      <w:r w:rsidRPr="00935500">
        <w:fldChar w:fldCharType="begin"/>
      </w:r>
      <w:r w:rsidRPr="00935500">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Pr="00935500">
        <w:rPr>
          <w:vertAlign w:val="superscript"/>
        </w:rPr>
        <w:t>25</w:t>
      </w:r>
      <w:r w:rsidRPr="00935500">
        <w:fldChar w:fldCharType="end"/>
      </w:r>
      <w:r w:rsidRPr="00935500">
        <w:t xml:space="preserve"> which is too many to test systematically. However, the 15 most abundant metabolites in </w:t>
      </w:r>
      <w:r w:rsidRPr="00935500">
        <w:rPr>
          <w:i/>
          <w:iCs/>
        </w:rPr>
        <w:t>E. coli</w:t>
      </w:r>
      <w:r w:rsidRPr="00935500">
        <w:t>, an experimentally manageable number, comprise 80% (195 mM) of</w:t>
      </w:r>
      <w:r w:rsidR="001E32A0">
        <w:t xml:space="preserve"> the</w:t>
      </w:r>
      <w:r w:rsidRPr="00935500">
        <w:t xml:space="preserve">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6CF48212" w:rsidR="00935500" w:rsidRPr="00935500" w:rsidRDefault="00935500" w:rsidP="0034482F">
      <w:pPr>
        <w:pStyle w:val="TAMainText"/>
      </w:pPr>
      <w:r w:rsidRPr="00935500">
        <w:t xml:space="preserve">Eco80 was prepared at a 2x concentration so that it could be diluted into other reagents and contain physiological concentrations of monovalent metal ions at pH 7.0 (see supplementary information (SI) table 1 for details). Briefly, all metabolites in Eco80 </w:t>
      </w:r>
      <w:r w:rsidR="00916F02">
        <w:t>we</w:t>
      </w:r>
      <w:r w:rsidRPr="00935500">
        <w:t>re zwitterions or negatively charged near physiological pH 7, which require</w:t>
      </w:r>
      <w:r w:rsidR="00916F02">
        <w:t>d</w:t>
      </w:r>
      <w:r w:rsidRPr="00935500">
        <w:t xml:space="preserve"> electrostatic neutralization with </w:t>
      </w:r>
      <w:r w:rsidR="00916F02">
        <w:t xml:space="preserve">monovalent </w:t>
      </w:r>
      <w:r w:rsidRPr="00935500">
        <w:t>metal ions. Metabolite salts and free acids were prepared to a final 2x</w:t>
      </w:r>
      <w:r w:rsidR="001E32A0">
        <w:t xml:space="preserve"> </w:t>
      </w:r>
      <w:r w:rsidRPr="00935500">
        <w:t>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w:t>
      </w:r>
      <w:r w:rsidR="001E32A0">
        <w:t xml:space="preserve"> </w:t>
      </w:r>
      <w:r w:rsidRPr="00935500">
        <w:t>stock was adjusted to pH 7.0 using NaOH, and the amount of Na</w:t>
      </w:r>
      <w:r w:rsidRPr="00935500">
        <w:rPr>
          <w:vertAlign w:val="superscript"/>
        </w:rPr>
        <w:t>+</w:t>
      </w:r>
      <w:r w:rsidRPr="00935500">
        <w:t xml:space="preserve"> was recorded. Lastly, NaCl and KCl were added to a final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 The 2x concentrated artificial cytoplasm was then diluted into other reagents to a final 1x concentration for experiments.</w:t>
      </w:r>
    </w:p>
    <w:p w14:paraId="1B54DC42" w14:textId="673562F3" w:rsidR="00935500" w:rsidRPr="00935500" w:rsidRDefault="00935500" w:rsidP="0034482F">
      <w:pPr>
        <w:pStyle w:val="TAMainText"/>
      </w:pPr>
      <w:r w:rsidRPr="00935500">
        <w:t>Next, we considered how metabolites affect the speciation of free and chelated Mg</w:t>
      </w:r>
      <w:r w:rsidRPr="00935500">
        <w:rPr>
          <w:vertAlign w:val="superscript"/>
        </w:rPr>
        <w:t>2+</w:t>
      </w:r>
      <w:r w:rsidRPr="00935500">
        <w:t>. All 15 Eco80 metabolites ha</w:t>
      </w:r>
      <w:r w:rsidR="00916F02">
        <w:t>d</w:t>
      </w:r>
      <w:r w:rsidRPr="00935500">
        <w:t xml:space="preserve"> functional groups, carboxylates and phosphates, that dr</w:t>
      </w:r>
      <w:r w:rsidR="00916F02">
        <w:t>o</w:t>
      </w:r>
      <w:r w:rsidRPr="00935500">
        <w:t>ve chelating interactions with Mg</w:t>
      </w:r>
      <w:r w:rsidRPr="00935500">
        <w:rPr>
          <w:vertAlign w:val="superscript"/>
        </w:rPr>
        <w:t>2+</w:t>
      </w:r>
      <w:r w:rsidRPr="00935500">
        <w:t xml:space="preserve"> ions (Table 1)</w:t>
      </w:r>
      <w:r w:rsidR="00BB1101">
        <w:t>.</w:t>
      </w:r>
      <w:r w:rsidRPr="00935500">
        <w:fldChar w:fldCharType="begin"/>
      </w:r>
      <w:r w:rsidRPr="00935500">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t>
      </w:r>
      <w:r w:rsidR="00ED37ED">
        <w:t>We</w:t>
      </w:r>
      <w:r w:rsidR="00BB1101">
        <w:t xml:space="preserve"> </w:t>
      </w:r>
      <w:r w:rsidRPr="00935500">
        <w:t xml:space="preserve">sought </w:t>
      </w:r>
      <w:r w:rsidR="001E32A0">
        <w:t xml:space="preserve">to </w:t>
      </w:r>
      <w:r w:rsidRPr="00935500">
        <w:t>precisely characterize 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r w:rsidR="00ED37ED">
        <w:t xml:space="preserve">, since </w:t>
      </w:r>
      <w:r w:rsidR="00ED37ED" w:rsidRPr="00935500">
        <w:t>Mg</w:t>
      </w:r>
      <w:r w:rsidR="00ED37ED" w:rsidRPr="00935500">
        <w:rPr>
          <w:vertAlign w:val="superscript"/>
        </w:rPr>
        <w:t>2+</w:t>
      </w:r>
      <w:r w:rsidR="00ED37ED" w:rsidRPr="00935500">
        <w:t xml:space="preserve"> binding affinity is dependent on environmental factors such as pH</w:t>
      </w:r>
      <w:r w:rsidR="00ED37ED">
        <w:t>,</w:t>
      </w:r>
      <w:r w:rsidR="00ED37ED" w:rsidRPr="00935500">
        <w:t xml:space="preserve"> composition of background ions, and temperature.</w:t>
      </w:r>
      <w:r w:rsidR="00ED37ED" w:rsidRPr="00935500">
        <w:fldChar w:fldCharType="begin"/>
      </w:r>
      <w:r w:rsidR="00ED37ED" w:rsidRPr="00935500">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ED37ED" w:rsidRPr="00935500">
        <w:fldChar w:fldCharType="separate"/>
      </w:r>
      <w:r w:rsidR="00ED37ED" w:rsidRPr="00935500">
        <w:rPr>
          <w:vertAlign w:val="superscript"/>
        </w:rPr>
        <w:t>26–32</w:t>
      </w:r>
      <w:r w:rsidR="00ED37ED" w:rsidRPr="00935500">
        <w:fldChar w:fldCharType="end"/>
      </w:r>
    </w:p>
    <w:p w14:paraId="01649B20" w14:textId="202D8EF4" w:rsidR="009B0000" w:rsidRDefault="00935500" w:rsidP="0034482F">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pH 7.0 buffer at 37 °C (Table 1). Isothermal titration calorimetry (ITC) was used to measure the </w:t>
      </w:r>
      <w:r w:rsidRPr="00935500">
        <w:rPr>
          <w:i/>
          <w:iCs/>
        </w:rPr>
        <w:t>K</w:t>
      </w:r>
      <w:r w:rsidRPr="00935500">
        <w:rPr>
          <w:i/>
          <w:iCs/>
          <w:vertAlign w:val="subscript"/>
        </w:rPr>
        <w:t>D</w:t>
      </w:r>
      <w:r w:rsidRPr="00935500">
        <w:t>s for phosphorylated metabolites (SI figure 1, SI table 2). A fluorescence assay, which measures the free Mg</w:t>
      </w:r>
      <w:r w:rsidRPr="00935500">
        <w:rPr>
          <w:vertAlign w:val="superscript"/>
        </w:rPr>
        <w:t xml:space="preserve">2+ </w:t>
      </w:r>
      <w:r w:rsidRPr="00935500">
        <w:t xml:space="preserve">concentration in a sample using the </w:t>
      </w:r>
      <w:r w:rsidR="00916F02">
        <w:t xml:space="preserve">divalent </w:t>
      </w:r>
      <w:r w:rsidRPr="00935500">
        <w:t xml:space="preserve">metal ion-binding dye </w:t>
      </w:r>
      <w:bookmarkStart w:id="16" w:name="page38R_mcid10"/>
      <w:bookmarkStart w:id="17" w:name="_Hlk109892804"/>
      <w:bookmarkEnd w:id="16"/>
      <w:r w:rsidRPr="00935500">
        <w:t>8-Hydroxy-5-quinolinesulfonic</w:t>
      </w:r>
      <w:bookmarkEnd w:id="17"/>
      <w:r w:rsidRPr="00935500">
        <w:t xml:space="preserve"> (HQS) acid,</w:t>
      </w:r>
      <w:r w:rsidRPr="00935500">
        <w:fldChar w:fldCharType="begin"/>
      </w:r>
      <w:r w:rsidRPr="00935500">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was used to estimate the </w:t>
      </w:r>
      <w:r w:rsidRPr="00935500">
        <w:rPr>
          <w:i/>
          <w:iCs/>
        </w:rPr>
        <w:t>K</w:t>
      </w:r>
      <w:r w:rsidRPr="00935500">
        <w:rPr>
          <w:i/>
          <w:iCs/>
          <w:vertAlign w:val="subscript"/>
        </w:rPr>
        <w:t>D</w:t>
      </w:r>
      <w:r w:rsidR="003D4161">
        <w:t>s</w:t>
      </w:r>
      <w:r w:rsidRPr="00935500">
        <w:t xml:space="preserve"> for metabolites that did not produce enough heat on binding Mg</w:t>
      </w:r>
      <w:r w:rsidRPr="00935500">
        <w:rPr>
          <w:vertAlign w:val="superscript"/>
        </w:rPr>
        <w:t>2+</w:t>
      </w:r>
      <w:r w:rsidRPr="00935500">
        <w:t xml:space="preserve"> to measure with ITC (SI figure 2, SI table 3). For this assay, Mg</w:t>
      </w:r>
      <w:r w:rsidRPr="00935500">
        <w:rPr>
          <w:vertAlign w:val="superscript"/>
        </w:rPr>
        <w:t>2+</w:t>
      </w:r>
      <w:r w:rsidRPr="00935500">
        <w:t xml:space="preserve"> </w:t>
      </w:r>
      <w:r w:rsidR="00916F02">
        <w:t>wa</w:t>
      </w:r>
      <w:r w:rsidRPr="00935500">
        <w:t>s titrated into HQS solutions in the absence and presence of Mg</w:t>
      </w:r>
      <w:r w:rsidRPr="00935500">
        <w:rPr>
          <w:vertAlign w:val="superscript"/>
        </w:rPr>
        <w:t>2+</w:t>
      </w:r>
      <w:r w:rsidRPr="00935500">
        <w:t xml:space="preserve"> chelators. Emission of HQS as a function of the total Mg</w:t>
      </w:r>
      <w:r w:rsidRPr="00935500">
        <w:rPr>
          <w:vertAlign w:val="superscript"/>
        </w:rPr>
        <w:t>2+</w:t>
      </w:r>
      <w:r w:rsidRPr="00935500">
        <w:t xml:space="preserve"> in the absence of chelators </w:t>
      </w:r>
      <w:r w:rsidR="0004766F">
        <w:t>wa</w:t>
      </w:r>
      <w:r w:rsidRPr="00935500">
        <w:t>s then fit to a binding model for the binding of Mg</w:t>
      </w:r>
      <w:r w:rsidRPr="00935500">
        <w:rPr>
          <w:vertAlign w:val="superscript"/>
        </w:rPr>
        <w:t>2+</w:t>
      </w:r>
      <w:r w:rsidRPr="00935500">
        <w:t xml:space="preserve"> to HQS (SI figure 2A,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the absence of chelator, is then associated with the fluorescence emission for each data point using the binding model. This process is repeated in the presence of </w:t>
      </w:r>
      <w:r w:rsidR="001E32A0">
        <w:t xml:space="preserve">a </w:t>
      </w:r>
      <w:r w:rsidRPr="00935500">
        <w:t>chelator, using the no-chelator data to obtain</w:t>
      </w:r>
      <w:r w:rsidR="003D4161">
        <w:t xml:space="preserve"> the</w:t>
      </w:r>
      <w:r w:rsidRPr="00935500">
        <w:t xml:space="preserve"> free Mg</w:t>
      </w:r>
      <w:r w:rsidRPr="00935500">
        <w:rPr>
          <w:vertAlign w:val="superscript"/>
        </w:rPr>
        <w:t>2+</w:t>
      </w:r>
      <w:r w:rsidRPr="00935500">
        <w:t xml:space="preserve"> concentration at any total concentration of Mg</w:t>
      </w:r>
      <w:r w:rsidRPr="00935500">
        <w:rPr>
          <w:vertAlign w:val="superscript"/>
        </w:rPr>
        <w:t>2+</w:t>
      </w:r>
      <w:r w:rsidR="003D4161">
        <w:t xml:space="preserve"> </w:t>
      </w:r>
      <w:r w:rsidR="003D4161" w:rsidRPr="00935500">
        <w:t>(SI figure 2A, bottom)</w:t>
      </w:r>
      <w:r w:rsidRPr="00935500">
        <w:t>. Note that free and total Mg</w:t>
      </w:r>
      <w:r w:rsidRPr="00935500">
        <w:rPr>
          <w:vertAlign w:val="superscript"/>
        </w:rPr>
        <w:t>2+</w:t>
      </w:r>
      <w:r w:rsidRPr="00935500">
        <w:t xml:space="preserve"> concentrations are the same, y=x, in the absence of chelators, and that the data </w:t>
      </w:r>
      <w:r w:rsidR="0004766F">
        <w:t>we</w:t>
      </w:r>
      <w:r w:rsidRPr="00935500">
        <w:t>re right-shifted in the presence of chelator</w:t>
      </w:r>
      <w:r w:rsidR="003D4161">
        <w:t>s</w:t>
      </w:r>
      <w:r w:rsidRPr="00935500">
        <w:t xml:space="preserve">. </w:t>
      </w:r>
      <w:commentRangeStart w:id="18"/>
      <w:commentRangeStart w:id="19"/>
      <w:r w:rsidRPr="00935500">
        <w:t>The affinity of Mg</w:t>
      </w:r>
      <w:r w:rsidRPr="00935500">
        <w:rPr>
          <w:vertAlign w:val="superscript"/>
        </w:rPr>
        <w:t>2+</w:t>
      </w:r>
      <w:r w:rsidRPr="00935500">
        <w:t xml:space="preserve"> binding by metabolites </w:t>
      </w:r>
      <w:r w:rsidR="0004766F">
        <w:t>wa</w:t>
      </w:r>
      <w:r w:rsidRPr="00935500">
        <w:t>s 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w:t>
      </w:r>
      <w:commentRangeEnd w:id="18"/>
      <w:r w:rsidRPr="00935500">
        <w:commentReference w:id="18"/>
      </w:r>
      <w:commentRangeEnd w:id="19"/>
      <w:r w:rsidRPr="00935500">
        <w:commentReference w:id="19"/>
      </w:r>
    </w:p>
    <w:p w14:paraId="0D76430E" w14:textId="6F4D337B" w:rsidR="00935500" w:rsidRDefault="00935500" w:rsidP="0034482F">
      <w:pPr>
        <w:pStyle w:val="TAMainText"/>
      </w:pPr>
      <w:r w:rsidRPr="00935500">
        <w:lastRenderedPageBreak/>
        <w:t>The binding affinity for Eco80 metabolites and Mg</w:t>
      </w:r>
      <w:r w:rsidRPr="00935500">
        <w:rPr>
          <w:vertAlign w:val="superscript"/>
        </w:rPr>
        <w:t>2+</w:t>
      </w:r>
      <w:r w:rsidRPr="00935500">
        <w:t xml:space="preserve"> ranged from strong to negligible. The four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 to 0.28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other metabolites--L-glutamic acid, fructose 1,6-BP, UDP-N-acetylglucosamine, glucose 6-phosphate, L-aspartic acid, 6-phospho-gluconic acid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 metabolites--glutathione, L-valine, and L-glutamine--had negligible Mg</w:t>
      </w:r>
      <w:r w:rsidRPr="00935500">
        <w:rPr>
          <w:vertAlign w:val="superscript"/>
        </w:rPr>
        <w:t>2+</w:t>
      </w:r>
      <w:r w:rsidRPr="00935500">
        <w:t xml:space="preserve"> binding properties, as measured with HQS (SI figure 2). In an effort to understand the effects of Eco80 on RNA mechanistically, we created two sub-artificial cytoplasms: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chelators (NTPs) and weak Mg</w:t>
      </w:r>
      <w:r w:rsidRPr="00935500">
        <w:rPr>
          <w:vertAlign w:val="superscript"/>
        </w:rPr>
        <w:t>2+</w:t>
      </w:r>
      <w:r w:rsidRPr="00935500">
        <w:t xml:space="preserve"> chelators, respectively (Table 1).</w:t>
      </w:r>
    </w:p>
    <w:p w14:paraId="0D492D33" w14:textId="54873235" w:rsidR="00183F17" w:rsidRDefault="0042363F" w:rsidP="00183F17">
      <w:pPr>
        <w:spacing w:after="0"/>
      </w:pPr>
      <w:r>
        <w:rPr>
          <w:noProof/>
        </w:rPr>
        <w:drawing>
          <wp:inline distT="0" distB="0" distL="0" distR="0" wp14:anchorId="619E0D98" wp14:editId="6584F2C7">
            <wp:extent cx="2925714" cy="2834286"/>
            <wp:effectExtent l="0" t="0" r="8255" b="444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5"/>
                    <a:stretch>
                      <a:fillRect/>
                    </a:stretch>
                  </pic:blipFill>
                  <pic:spPr>
                    <a:xfrm>
                      <a:off x="0" y="0"/>
                      <a:ext cx="2925714" cy="2834286"/>
                    </a:xfrm>
                    <a:prstGeom prst="rect">
                      <a:avLst/>
                    </a:prstGeom>
                  </pic:spPr>
                </pic:pic>
              </a:graphicData>
            </a:graphic>
          </wp:inline>
        </w:drawing>
      </w:r>
    </w:p>
    <w:p w14:paraId="7FBCE925" w14:textId="1A0D14B5" w:rsidR="00183F17" w:rsidRPr="001E32A0" w:rsidRDefault="00183F17" w:rsidP="00183F17">
      <w:pPr>
        <w:pStyle w:val="VAFigureCaption"/>
      </w:pPr>
      <w:r w:rsidRPr="009E5F8E">
        <w:t xml:space="preserve">Figure </w:t>
      </w:r>
      <w:proofErr w:type="gramStart"/>
      <w:r w:rsidRPr="009E5F8E">
        <w:t xml:space="preserve">1  </w:t>
      </w:r>
      <w:r w:rsidRPr="00183F17">
        <w:rPr>
          <w:b w:val="0"/>
          <w:bCs w:val="0"/>
        </w:rPr>
        <w:t>Analysis</w:t>
      </w:r>
      <w:proofErr w:type="gramEnd"/>
      <w:r w:rsidRPr="00183F17">
        <w:rPr>
          <w:b w:val="0"/>
          <w:bCs w:val="0"/>
        </w:rPr>
        <w:t xml:space="preserve"> of Mg</w:t>
      </w:r>
      <w:r w:rsidRPr="00183F17">
        <w:rPr>
          <w:b w:val="0"/>
          <w:bCs w:val="0"/>
          <w:vertAlign w:val="superscript"/>
        </w:rPr>
        <w:t>2+</w:t>
      </w:r>
      <w:r w:rsidRPr="00183F17">
        <w:rPr>
          <w:b w:val="0"/>
          <w:bCs w:val="0"/>
        </w:rPr>
        <w:t xml:space="preserve"> speciation in </w:t>
      </w:r>
      <w:r w:rsidRPr="00183F17">
        <w:rPr>
          <w:b w:val="0"/>
          <w:bCs w:val="0"/>
          <w:i/>
          <w:iCs/>
        </w:rPr>
        <w:t xml:space="preserve">E. coli </w:t>
      </w:r>
      <w:r w:rsidRPr="00183F17">
        <w:rPr>
          <w:b w:val="0"/>
          <w:bCs w:val="0"/>
        </w:rPr>
        <w:t>metabolite</w:t>
      </w:r>
      <w:r w:rsidRPr="00183F17">
        <w:rPr>
          <w:b w:val="0"/>
          <w:bCs w:val="0"/>
          <w:vertAlign w:val="superscript"/>
        </w:rPr>
        <w:t xml:space="preserve"> </w:t>
      </w:r>
      <w:r w:rsidRPr="00183F17">
        <w:rPr>
          <w:b w:val="0"/>
          <w:bCs w:val="0"/>
        </w:rPr>
        <w:t xml:space="preserve">mixtures. </w:t>
      </w:r>
      <w:r w:rsidRPr="009E5F8E">
        <w:t>(A)</w:t>
      </w:r>
      <w:r w:rsidRPr="00183F17">
        <w:rPr>
          <w:b w:val="0"/>
          <w:bCs w:val="0"/>
          <w:i/>
        </w:rPr>
        <w:t xml:space="preserve"> E. coli</w:t>
      </w:r>
      <w:r w:rsidRPr="00183F17">
        <w:rPr>
          <w:b w:val="0"/>
          <w:bCs w:val="0"/>
        </w:rPr>
        <w:t xml:space="preserve"> metabolome molar composition. Eco80 contains the 15 most abundant metabolites that comprise 80% of the </w:t>
      </w:r>
      <w:r w:rsidRPr="00183F17">
        <w:rPr>
          <w:b w:val="0"/>
          <w:bCs w:val="0"/>
          <w:i/>
          <w:iCs/>
        </w:rPr>
        <w:t xml:space="preserve">E. coli </w:t>
      </w:r>
      <w:r w:rsidRPr="00183F17">
        <w:rPr>
          <w:b w:val="0"/>
          <w:bCs w:val="0"/>
        </w:rPr>
        <w:t>metabolome. NTPCM contains four strong Mg</w:t>
      </w:r>
      <w:r w:rsidRPr="00183F17">
        <w:rPr>
          <w:b w:val="0"/>
          <w:bCs w:val="0"/>
          <w:vertAlign w:val="superscript"/>
        </w:rPr>
        <w:t>2+</w:t>
      </w:r>
      <w:r w:rsidRPr="00183F17">
        <w:rPr>
          <w:b w:val="0"/>
          <w:bCs w:val="0"/>
        </w:rPr>
        <w:t xml:space="preserve"> chelating NTPs, and WMCM contains 11 </w:t>
      </w:r>
      <w:proofErr w:type="gramStart"/>
      <w:r w:rsidRPr="00183F17">
        <w:rPr>
          <w:b w:val="0"/>
          <w:bCs w:val="0"/>
        </w:rPr>
        <w:t>other</w:t>
      </w:r>
      <w:proofErr w:type="gramEnd"/>
      <w:r w:rsidRPr="00183F17">
        <w:rPr>
          <w:b w:val="0"/>
          <w:bCs w:val="0"/>
        </w:rPr>
        <w:t xml:space="preserve"> weak Mg</w:t>
      </w:r>
      <w:r w:rsidRPr="00183F17">
        <w:rPr>
          <w:b w:val="0"/>
          <w:bCs w:val="0"/>
          <w:vertAlign w:val="superscript"/>
        </w:rPr>
        <w:t xml:space="preserve">2+ </w:t>
      </w:r>
      <w:r w:rsidRPr="00183F17">
        <w:rPr>
          <w:b w:val="0"/>
          <w:bCs w:val="0"/>
        </w:rPr>
        <w:t>binding metabolites.</w:t>
      </w:r>
      <w:r w:rsidRPr="009E5F8E">
        <w:t xml:space="preserve"> (B-D)</w:t>
      </w:r>
      <w:r w:rsidRPr="00183F17">
        <w:rPr>
          <w:b w:val="0"/>
          <w:bCs w:val="0"/>
        </w:rPr>
        <w:t xml:space="preserve"> Effect of Mg</w:t>
      </w:r>
      <w:r w:rsidRPr="00183F17">
        <w:rPr>
          <w:b w:val="0"/>
          <w:bCs w:val="0"/>
          <w:vertAlign w:val="superscript"/>
        </w:rPr>
        <w:t>2+</w:t>
      </w:r>
      <w:r w:rsidRPr="00183F17">
        <w:rPr>
          <w:b w:val="0"/>
          <w:bCs w:val="0"/>
        </w:rPr>
        <w:t xml:space="preserve"> on HQS emission with and without mixtures of metabolites that chelate Mg</w:t>
      </w:r>
      <w:r w:rsidRPr="00183F17">
        <w:rPr>
          <w:b w:val="0"/>
          <w:bCs w:val="0"/>
          <w:vertAlign w:val="superscript"/>
        </w:rPr>
        <w:t>2+</w:t>
      </w:r>
      <w:r w:rsidRPr="00183F17">
        <w:rPr>
          <w:b w:val="0"/>
          <w:bCs w:val="0"/>
        </w:rPr>
        <w:t>. Grey lines represent fits to determine the binding constant for Mg</w:t>
      </w:r>
      <w:r w:rsidRPr="00183F17">
        <w:rPr>
          <w:b w:val="0"/>
          <w:bCs w:val="0"/>
          <w:vertAlign w:val="superscript"/>
        </w:rPr>
        <w:t>2+</w:t>
      </w:r>
      <w:r w:rsidRPr="00183F17">
        <w:rPr>
          <w:b w:val="0"/>
          <w:bCs w:val="0"/>
        </w:rPr>
        <w:t xml:space="preserve"> and HQS. </w:t>
      </w:r>
      <w:r w:rsidRPr="009E5F8E">
        <w:t>(E-G)</w:t>
      </w:r>
      <w:r w:rsidRPr="00183F17">
        <w:rPr>
          <w:b w:val="0"/>
          <w:bCs w:val="0"/>
        </w:rPr>
        <w:t xml:space="preserve"> Relationship between the total Mg</w:t>
      </w:r>
      <w:r w:rsidRPr="00183F17">
        <w:rPr>
          <w:b w:val="0"/>
          <w:bCs w:val="0"/>
          <w:vertAlign w:val="superscript"/>
        </w:rPr>
        <w:t>2+</w:t>
      </w:r>
      <w:r w:rsidRPr="00183F17">
        <w:rPr>
          <w:b w:val="0"/>
          <w:bCs w:val="0"/>
        </w:rPr>
        <w:t xml:space="preserve"> concentration and the free Mg</w:t>
      </w:r>
      <w:r w:rsidRPr="00183F17">
        <w:rPr>
          <w:b w:val="0"/>
          <w:bCs w:val="0"/>
          <w:vertAlign w:val="superscript"/>
        </w:rPr>
        <w:t>2+</w:t>
      </w:r>
      <w:r w:rsidRPr="00183F17">
        <w:rPr>
          <w:b w:val="0"/>
          <w:bCs w:val="0"/>
        </w:rPr>
        <w:t xml:space="preserve"> concentration with mixtures of metabolites that chelate Mg</w:t>
      </w:r>
      <w:r w:rsidRPr="00183F17">
        <w:rPr>
          <w:b w:val="0"/>
          <w:bCs w:val="0"/>
          <w:vertAlign w:val="superscript"/>
        </w:rPr>
        <w:t>2+</w:t>
      </w:r>
      <w:r w:rsidRPr="00183F17">
        <w:rPr>
          <w:b w:val="0"/>
          <w:bCs w:val="0"/>
        </w:rPr>
        <w:t xml:space="preserve">. Hex bins represent </w:t>
      </w:r>
      <w:r w:rsidR="00F03E78">
        <w:rPr>
          <w:b w:val="0"/>
          <w:bCs w:val="0"/>
        </w:rPr>
        <w:t>a</w:t>
      </w:r>
      <w:r w:rsidRPr="00183F17">
        <w:rPr>
          <w:b w:val="0"/>
          <w:bCs w:val="0"/>
        </w:rPr>
        <w:t xml:space="preserve"> simula</w:t>
      </w:r>
      <w:r w:rsidR="00F03E78">
        <w:rPr>
          <w:b w:val="0"/>
          <w:bCs w:val="0"/>
        </w:rPr>
        <w:t xml:space="preserve">ted </w:t>
      </w:r>
      <w:r w:rsidRPr="00183F17">
        <w:rPr>
          <w:b w:val="0"/>
          <w:bCs w:val="0"/>
        </w:rPr>
        <w:t xml:space="preserve">artificial cytoplasm </w:t>
      </w:r>
      <w:r w:rsidR="00F03E78">
        <w:rPr>
          <w:b w:val="0"/>
          <w:bCs w:val="0"/>
        </w:rPr>
        <w:t>assuming</w:t>
      </w:r>
      <w:r w:rsidRPr="00183F17">
        <w:rPr>
          <w:b w:val="0"/>
          <w:bCs w:val="0"/>
        </w:rPr>
        <w:t xml:space="preserve"> single-site binding. Triangle data points are free Mg</w:t>
      </w:r>
      <w:r w:rsidRPr="00183F17">
        <w:rPr>
          <w:b w:val="0"/>
          <w:bCs w:val="0"/>
          <w:vertAlign w:val="superscript"/>
        </w:rPr>
        <w:t>2+</w:t>
      </w:r>
      <w:r w:rsidRPr="00183F17">
        <w:rPr>
          <w:b w:val="0"/>
          <w:bCs w:val="0"/>
        </w:rPr>
        <w:t xml:space="preserve"> concentrations calculated using HQS emission. Black lines were generated using polynomial regression. The red shaded region is the biological free Mg</w:t>
      </w:r>
      <w:r w:rsidRPr="00183F17">
        <w:rPr>
          <w:b w:val="0"/>
          <w:bCs w:val="0"/>
          <w:vertAlign w:val="superscript"/>
        </w:rPr>
        <w:t>2+</w:t>
      </w:r>
      <w:r w:rsidRPr="00183F17">
        <w:rPr>
          <w:b w:val="0"/>
          <w:bCs w:val="0"/>
        </w:rPr>
        <w:t xml:space="preserve"> </w:t>
      </w:r>
      <w:r w:rsidR="00F03E78">
        <w:rPr>
          <w:b w:val="0"/>
          <w:bCs w:val="0"/>
        </w:rPr>
        <w:t>range</w:t>
      </w:r>
      <w:r w:rsidRPr="00183F17">
        <w:rPr>
          <w:b w:val="0"/>
          <w:bCs w:val="0"/>
        </w:rPr>
        <w:t xml:space="preserve"> of 0.5 to 3 </w:t>
      </w:r>
      <w:proofErr w:type="spellStart"/>
      <w:r w:rsidRPr="00183F17">
        <w:rPr>
          <w:b w:val="0"/>
          <w:bCs w:val="0"/>
        </w:rPr>
        <w:t>mM.</w:t>
      </w:r>
      <w:proofErr w:type="spellEnd"/>
      <w:r w:rsidRPr="00183F17">
        <w:rPr>
          <w:b w:val="0"/>
          <w:bCs w:val="0"/>
        </w:rPr>
        <w:t xml:space="preserve"> The red line is the approximate free Mg</w:t>
      </w:r>
      <w:r w:rsidRPr="00183F17">
        <w:rPr>
          <w:b w:val="0"/>
          <w:bCs w:val="0"/>
          <w:vertAlign w:val="superscript"/>
        </w:rPr>
        <w:t>2+</w:t>
      </w:r>
      <w:r w:rsidRPr="00183F17">
        <w:rPr>
          <w:b w:val="0"/>
          <w:bCs w:val="0"/>
        </w:rPr>
        <w:t xml:space="preserve"> concentration in </w:t>
      </w:r>
      <w:r w:rsidRPr="00183F17">
        <w:rPr>
          <w:b w:val="0"/>
          <w:bCs w:val="0"/>
          <w:i/>
          <w:iCs/>
        </w:rPr>
        <w:t xml:space="preserve">E. coli </w:t>
      </w:r>
      <w:r w:rsidRPr="00183F17">
        <w:rPr>
          <w:b w:val="0"/>
          <w:bCs w:val="0"/>
        </w:rPr>
        <w:t xml:space="preserve">of 2 </w:t>
      </w:r>
      <w:proofErr w:type="spellStart"/>
      <w:r w:rsidRPr="00183F17">
        <w:rPr>
          <w:b w:val="0"/>
          <w:bCs w:val="0"/>
        </w:rPr>
        <w:t>mM.</w:t>
      </w:r>
      <w:proofErr w:type="spellEnd"/>
      <w:r w:rsidR="001E32A0">
        <w:rPr>
          <w:b w:val="0"/>
          <w:bCs w:val="0"/>
        </w:rPr>
        <w:t xml:space="preserve"> Red arrows represent the total Mg</w:t>
      </w:r>
      <w:r w:rsidR="001E32A0" w:rsidRPr="001E32A0">
        <w:rPr>
          <w:b w:val="0"/>
          <w:bCs w:val="0"/>
          <w:vertAlign w:val="superscript"/>
        </w:rPr>
        <w:t>2+</w:t>
      </w:r>
      <w:r w:rsidR="001E32A0">
        <w:rPr>
          <w:b w:val="0"/>
          <w:bCs w:val="0"/>
        </w:rPr>
        <w:t>required to maintain 2 mM free Mg</w:t>
      </w:r>
      <w:r w:rsidR="001E32A0" w:rsidRPr="001E32A0">
        <w:rPr>
          <w:b w:val="0"/>
          <w:bCs w:val="0"/>
          <w:vertAlign w:val="superscript"/>
        </w:rPr>
        <w:t>2+</w:t>
      </w:r>
      <w:r w:rsidR="001E32A0">
        <w:rPr>
          <w:b w:val="0"/>
          <w:bCs w:val="0"/>
        </w:rPr>
        <w:t>.</w:t>
      </w:r>
    </w:p>
    <w:p w14:paraId="0CF73865" w14:textId="69F9F4A2" w:rsidR="00935500" w:rsidRPr="00935500" w:rsidRDefault="00935500" w:rsidP="0034482F">
      <w:pPr>
        <w:pStyle w:val="TAMainText"/>
      </w:pPr>
      <w:r w:rsidRPr="00935500">
        <w:t>We used two methods to estimate how Eco80 metabolites affect the speciation of free and chelated Mg</w:t>
      </w:r>
      <w:r w:rsidRPr="00935500">
        <w:rPr>
          <w:vertAlign w:val="superscript"/>
        </w:rPr>
        <w:t>2+</w:t>
      </w:r>
      <w:r w:rsidRPr="00935500">
        <w:t>. The first method was the HQS assay that we used to estimate binding constants for metabolites, based on calculating the free Mg</w:t>
      </w:r>
      <w:r w:rsidRPr="00935500">
        <w:rPr>
          <w:vertAlign w:val="superscript"/>
        </w:rPr>
        <w:t>2+</w:t>
      </w:r>
      <w:r w:rsidRPr="00935500">
        <w:t xml:space="preserve"> concentration in the presence of metabolites using HQS fluorescence emission (Figure 1B-D</w:t>
      </w:r>
      <w:r w:rsidR="00DA6E25">
        <w:t>,</w:t>
      </w:r>
      <w:r w:rsidRPr="00935500">
        <w:t xml:space="preserve"> SI table 4). This method directly determine</w:t>
      </w:r>
      <w:r w:rsidR="001E32A0">
        <w:t>d</w:t>
      </w:r>
      <w:r w:rsidRPr="00935500">
        <w:t xml:space="preserve"> free Mg</w:t>
      </w:r>
      <w:r w:rsidRPr="00935500">
        <w:rPr>
          <w:vertAlign w:val="superscript"/>
        </w:rPr>
        <w:t>2+</w:t>
      </w:r>
      <w:r w:rsidRPr="00935500">
        <w:t xml:space="preserve"> but d</w:t>
      </w:r>
      <w:r w:rsidR="001E32A0">
        <w:t>id</w:t>
      </w:r>
      <w:r w:rsidRPr="00935500">
        <w:t xml:space="preserve"> not report on speciation of Mg</w:t>
      </w:r>
      <w:r w:rsidRPr="00935500">
        <w:rPr>
          <w:vertAlign w:val="superscript"/>
        </w:rPr>
        <w:t>2+</w:t>
      </w:r>
      <w:r w:rsidRPr="00935500">
        <w:t xml:space="preserve"> to different metabolites. The second method used a statistical model that accounts for experimental uncertainty in metabolite concentrations and uncertainty in </w:t>
      </w:r>
      <w:r w:rsidRPr="00935500">
        <w:rPr>
          <w:i/>
          <w:iCs/>
        </w:rPr>
        <w:t>K</w:t>
      </w:r>
      <w:r w:rsidRPr="00935500">
        <w:rPr>
          <w:i/>
          <w:iCs/>
          <w:vertAlign w:val="subscript"/>
        </w:rPr>
        <w:t>D</w:t>
      </w:r>
      <w:r w:rsidRPr="00935500">
        <w:t xml:space="preserve"> determination, and estimate</w:t>
      </w:r>
      <w:r w:rsidR="001E32A0">
        <w:t>d</w:t>
      </w:r>
      <w:r w:rsidRPr="00935500">
        <w:t xml:space="preserve"> Mg</w:t>
      </w:r>
      <w:r w:rsidRPr="00935500">
        <w:rPr>
          <w:vertAlign w:val="superscript"/>
        </w:rPr>
        <w:t>2+</w:t>
      </w:r>
      <w:r w:rsidRPr="00935500">
        <w:t xml:space="preserve"> speciation assuming single-site binding (meaning that one metabolite associate</w:t>
      </w:r>
      <w:r w:rsidR="001E32A0">
        <w:t>d</w:t>
      </w:r>
      <w:r w:rsidRPr="00935500">
        <w:t xml:space="preserve"> one Mg</w:t>
      </w:r>
      <w:r w:rsidRPr="00935500">
        <w:rPr>
          <w:vertAlign w:val="superscript"/>
        </w:rPr>
        <w:t>2+</w:t>
      </w:r>
      <w:r w:rsidRPr="00935500">
        <w:t xml:space="preserve"> ion). The second method approximate</w:t>
      </w:r>
      <w:r w:rsidR="001E32A0">
        <w:t>d</w:t>
      </w:r>
      <w:r w:rsidRPr="00935500">
        <w:t xml:space="preserve"> Mg</w:t>
      </w:r>
      <w:r w:rsidRPr="00935500">
        <w:rPr>
          <w:vertAlign w:val="superscript"/>
        </w:rPr>
        <w:t>2+</w:t>
      </w:r>
      <w:r w:rsidRPr="00935500">
        <w:t xml:space="preserve"> speciation to different metabolites but d</w:t>
      </w:r>
      <w:r w:rsidR="00C4769B">
        <w:t>id</w:t>
      </w:r>
      <w:r w:rsidRPr="00935500">
        <w:t xml:space="preserve"> not directly determine free Mg</w:t>
      </w:r>
      <w:r w:rsidRPr="00935500">
        <w:rPr>
          <w:vertAlign w:val="superscript"/>
        </w:rPr>
        <w:t>2+</w:t>
      </w:r>
      <w:r w:rsidRPr="00935500">
        <w:t xml:space="preserve"> concentration. The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w:t>
      </w:r>
      <w:r w:rsidR="00D47F3C">
        <w:t>a series of</w:t>
      </w:r>
      <w:r w:rsidR="00DA6E25">
        <w:t xml:space="preserve"> </w:t>
      </w:r>
      <w:r w:rsidRPr="00935500">
        <w:t>virtual artificial cytoplasm with different errors</w:t>
      </w:r>
      <w:r w:rsidR="00B5050C">
        <w:t>.</w:t>
      </w:r>
      <w:r w:rsidRPr="00935500">
        <w:t xml:space="preserv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 “</w:t>
      </w:r>
      <w:proofErr w:type="spellStart"/>
      <w:r w:rsidRPr="00935500">
        <w:rPr>
          <w:i/>
          <w:iCs/>
        </w:rPr>
        <w:t>i</w:t>
      </w:r>
      <w:proofErr w:type="spellEnd"/>
      <w:r w:rsidRPr="00935500">
        <w:rPr>
          <w:i/>
          <w:iCs/>
        </w:rPr>
        <w:t>"</w:t>
      </w:r>
      <w:r w:rsidRPr="00935500">
        <w:t xml:space="preserve"> is an integer representing each metabolite in a mixture, N is the total number of metabolites in a mixture, [L</w:t>
      </w:r>
      <w:r w:rsidRPr="00935500">
        <w:rPr>
          <w:vertAlign w:val="subscript"/>
        </w:rPr>
        <w:t>i</w:t>
      </w:r>
      <w:r w:rsidRPr="00935500">
        <w:t>]</w:t>
      </w:r>
      <w:r w:rsidRPr="00935500">
        <w:rPr>
          <w:vertAlign w:val="subscript"/>
        </w:rPr>
        <w:t>T</w:t>
      </w:r>
      <w:r w:rsidRPr="00935500">
        <w:t xml:space="preserve"> is the concentration of the “</w:t>
      </w:r>
      <w:proofErr w:type="spellStart"/>
      <w:r w:rsidRPr="00935500">
        <w:rPr>
          <w:i/>
          <w:iCs/>
        </w:rPr>
        <w:t>i’th</w:t>
      </w:r>
      <w:proofErr w:type="spellEnd"/>
      <w:r w:rsidRPr="00935500">
        <w:t xml:space="preserve">” metabolite in a mixture, and </w:t>
      </w:r>
      <w:r w:rsidRPr="00935500">
        <w:rPr>
          <w:i/>
          <w:iCs/>
        </w:rPr>
        <w:t>K</w:t>
      </w:r>
      <w:r w:rsidRPr="00935500">
        <w:rPr>
          <w:i/>
          <w:iCs/>
          <w:vertAlign w:val="subscript"/>
        </w:rPr>
        <w:t>D</w:t>
      </w:r>
      <w:r w:rsidRPr="00935500">
        <w:t xml:space="preserve"> is the dissociation constant.</w:t>
      </w:r>
    </w:p>
    <w:p w14:paraId="033B3909" w14:textId="4D9F2BD7" w:rsidR="00935500" w:rsidRPr="00935500" w:rsidRDefault="00000000" w:rsidP="0034482F">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w:rPr>
                              <w:rFonts w:ascii="Cambria Math" w:hAnsi="Cambria Math"/>
                            </w:rPr>
                            <m:t>D</m:t>
                          </m:r>
                        </m:sub>
                      </m:sSub>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77777777" w:rsidR="00935500" w:rsidRPr="00935500" w:rsidRDefault="00935500" w:rsidP="0034482F">
      <w:pPr>
        <w:pStyle w:val="TAMainText"/>
      </w:pPr>
      <w:r w:rsidRPr="00935500">
        <w:t>Then, equation 1 was solved numerically to determine the free Mg</w:t>
      </w:r>
      <w:r w:rsidRPr="00935500">
        <w:rPr>
          <w:vertAlign w:val="superscript"/>
        </w:rPr>
        <w:t>2+</w:t>
      </w:r>
      <w:r w:rsidRPr="00935500">
        <w:t xml:space="preserve"> concentration produced at a given total Mg</w:t>
      </w:r>
      <w:r w:rsidRPr="00935500">
        <w:rPr>
          <w:vertAlign w:val="superscript"/>
        </w:rPr>
        <w:t>2+</w:t>
      </w:r>
      <w:r w:rsidRPr="00935500">
        <w:t xml:space="preserve"> concentration in a virtual artificial cytoplasm.</w:t>
      </w:r>
    </w:p>
    <w:p w14:paraId="4F5885C9" w14:textId="235C90A0" w:rsidR="00935500" w:rsidRPr="00935500" w:rsidRDefault="00935500" w:rsidP="0034482F">
      <w:pPr>
        <w:pStyle w:val="TAMainText"/>
      </w:pPr>
      <w:r w:rsidRPr="00935500">
        <w:t xml:space="preserve">On the basis of agreement </w:t>
      </w:r>
      <w:r w:rsidR="00D47F3C">
        <w:t>between</w:t>
      </w:r>
      <w:r w:rsidRPr="00935500">
        <w:t xml:space="preserve"> the HQS data and the statistical simulation, methods 1 and 2, respectively, the two methods support</w:t>
      </w:r>
      <w:r w:rsidR="00B5050C">
        <w:t>ed</w:t>
      </w:r>
      <w:r w:rsidRPr="00935500">
        <w:t xml:space="preserve"> a model in which Mg</w:t>
      </w:r>
      <w:r w:rsidRPr="00935500">
        <w:rPr>
          <w:vertAlign w:val="superscript"/>
        </w:rPr>
        <w:t>2+</w:t>
      </w:r>
      <w:r w:rsidRPr="00935500">
        <w:t xml:space="preserve"> speciate</w:t>
      </w:r>
      <w:r w:rsidR="00C4769B">
        <w:t>d</w:t>
      </w:r>
      <w:r w:rsidRPr="00935500">
        <w:t xml:space="preserve"> in artificial cytoplasms largely according to single-site </w:t>
      </w:r>
      <w:r w:rsidR="00D47F3C">
        <w:t>binding</w:t>
      </w:r>
      <w:r w:rsidRPr="00935500">
        <w:t xml:space="preserve"> within or below the biological free Mg</w:t>
      </w:r>
      <w:r w:rsidRPr="00935500">
        <w:rPr>
          <w:vertAlign w:val="superscript"/>
        </w:rPr>
        <w:t>2+</w:t>
      </w:r>
      <w:r w:rsidRPr="00935500">
        <w:t xml:space="preserve"> concentration range of 0.5 to 3 mM Mg</w:t>
      </w:r>
      <w:r w:rsidRPr="00935500">
        <w:rPr>
          <w:vertAlign w:val="superscript"/>
        </w:rPr>
        <w:t>2+</w:t>
      </w:r>
      <w:r w:rsidRPr="00935500">
        <w:t>. However, Mg</w:t>
      </w:r>
      <w:r w:rsidRPr="00935500">
        <w:rPr>
          <w:vertAlign w:val="superscript"/>
        </w:rPr>
        <w:t>2+</w:t>
      </w:r>
      <w:r w:rsidRPr="00935500">
        <w:t xml:space="preserve"> d</w:t>
      </w:r>
      <w:r w:rsidR="00C4769B">
        <w:t>id</w:t>
      </w:r>
      <w:r w:rsidRPr="00935500">
        <w:t xml:space="preserve"> not speciate according to a single-site model at higher free Mg</w:t>
      </w:r>
      <w:r w:rsidRPr="00935500">
        <w:rPr>
          <w:vertAlign w:val="superscript"/>
        </w:rPr>
        <w:t>2+</w:t>
      </w:r>
      <w:r w:rsidRPr="00935500">
        <w:t xml:space="preserve"> concentrations (Figure 1 E-G).</w:t>
      </w:r>
    </w:p>
    <w:p w14:paraId="23ED9381" w14:textId="7BF24C80" w:rsidR="00D47F3C" w:rsidRDefault="00935500" w:rsidP="0034482F">
      <w:pPr>
        <w:pStyle w:val="TAMainText"/>
        <w:rPr>
          <w:b/>
          <w:bCs/>
        </w:rPr>
      </w:pPr>
      <w:r w:rsidRPr="00935500">
        <w:t>In Eco80, the statistical model suggest</w:t>
      </w:r>
      <w:r w:rsidR="00B5050C">
        <w:t>ed</w:t>
      </w:r>
      <w:r w:rsidRPr="00935500">
        <w:t xml:space="preserve"> 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in this range with HQS emission </w:t>
      </w:r>
      <w:r w:rsidR="00B5050C">
        <w:t>we</w:t>
      </w:r>
      <w:r w:rsidRPr="00935500">
        <w:t>re consistent with this single-site behavior (Figure 1E, black data points). At higher free Mg</w:t>
      </w:r>
      <w:r w:rsidRPr="00935500">
        <w:rPr>
          <w:vertAlign w:val="superscript"/>
        </w:rPr>
        <w:t>2+</w:t>
      </w:r>
      <w:r w:rsidRPr="00935500">
        <w:t xml:space="preserve"> concentrations, Eco80 </w:t>
      </w:r>
      <w:r w:rsidR="00B5050C">
        <w:t>was expected to</w:t>
      </w:r>
      <w:r w:rsidRPr="00935500">
        <w:t xml:space="preserve"> lose its free Mg</w:t>
      </w:r>
      <w:r w:rsidRPr="00935500">
        <w:rPr>
          <w:vertAlign w:val="superscript"/>
        </w:rPr>
        <w:t>2+</w:t>
      </w:r>
      <w:r w:rsidRPr="00935500">
        <w:t xml:space="preserve"> buffering capacity as chelators become saturated, and the free Mg</w:t>
      </w:r>
      <w:r w:rsidRPr="00935500">
        <w:rPr>
          <w:vertAlign w:val="superscript"/>
        </w:rPr>
        <w:t>2+</w:t>
      </w:r>
      <w:r w:rsidRPr="00935500">
        <w:t xml:space="preserve"> should increase with the total Mg</w:t>
      </w:r>
      <w:r w:rsidRPr="00935500">
        <w:rPr>
          <w:vertAlign w:val="superscript"/>
        </w:rPr>
        <w:t>2+</w:t>
      </w:r>
      <w:r w:rsidRPr="00935500">
        <w:t xml:space="preserve"> (model in Figure 1E, hex bins). </w:t>
      </w:r>
      <w:r w:rsidR="00B5050C">
        <w:t>However, t</w:t>
      </w:r>
      <w:r w:rsidRPr="00935500">
        <w:t>he free Mg</w:t>
      </w:r>
      <w:r w:rsidRPr="00935500">
        <w:rPr>
          <w:vertAlign w:val="superscript"/>
        </w:rPr>
        <w:t>2+</w:t>
      </w:r>
      <w:r w:rsidRPr="00935500">
        <w:t xml:space="preserve"> concentration measured with HQS d</w:t>
      </w:r>
      <w:r w:rsidR="00B5050C">
        <w:t>id</w:t>
      </w:r>
      <w:r w:rsidRPr="00935500">
        <w:t xml:space="preserve"> not increase as fast as the statistical model predict</w:t>
      </w:r>
      <w:r w:rsidR="00B5050C">
        <w:t>ed</w:t>
      </w:r>
      <w:r w:rsidRPr="00935500">
        <w:t xml:space="preserve"> above 3 mM free Mg</w:t>
      </w:r>
      <w:r w:rsidRPr="00935500">
        <w:rPr>
          <w:vertAlign w:val="superscript"/>
        </w:rPr>
        <w:t>2+</w:t>
      </w:r>
      <w:r w:rsidRPr="00935500">
        <w:t xml:space="preserve"> (Figure 1E, compare black data points and hex bins). 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free Mg</w:t>
      </w:r>
      <w:r w:rsidRPr="00935500">
        <w:rPr>
          <w:vertAlign w:val="superscript"/>
        </w:rPr>
        <w:t>2+</w:t>
      </w:r>
      <w:r w:rsidRPr="00935500">
        <w:t xml:space="preserve"> concentration measured with HQS only increase</w:t>
      </w:r>
      <w:r w:rsidR="00B5050C">
        <w:t>d</w:t>
      </w:r>
      <w:r w:rsidRPr="00935500">
        <w:t xml:space="preserve"> from 3 mM to ~10 mM (Figure 1E, data points). One possibility is that multivalent interactions, where several Mg</w:t>
      </w:r>
      <w:r w:rsidRPr="00935500">
        <w:rPr>
          <w:vertAlign w:val="superscript"/>
        </w:rPr>
        <w:t>2+</w:t>
      </w:r>
      <w:r w:rsidR="00C4769B">
        <w:t xml:space="preserve"> </w:t>
      </w:r>
      <w:r w:rsidRPr="00935500">
        <w:t>saturated metabolites interact with additional Mg</w:t>
      </w:r>
      <w:r w:rsidRPr="00935500">
        <w:rPr>
          <w:vertAlign w:val="superscript"/>
        </w:rPr>
        <w:t>2+</w:t>
      </w:r>
      <w:r w:rsidRPr="00935500">
        <w:t xml:space="preserve"> molecules, dominate</w:t>
      </w:r>
      <w:r w:rsidR="00B5050C">
        <w:t>d</w:t>
      </w:r>
      <w:r w:rsidRPr="00935500">
        <w:t xml:space="preserve"> the equilibrium. Such non-single-site behavior above 3 mM free Mg</w:t>
      </w:r>
      <w:r w:rsidRPr="00935500">
        <w:rPr>
          <w:vertAlign w:val="superscript"/>
        </w:rPr>
        <w:t>2+</w:t>
      </w:r>
      <w:r w:rsidRPr="00935500">
        <w:t xml:space="preserve"> </w:t>
      </w:r>
      <w:r w:rsidR="00B5050C">
        <w:t>wa</w:t>
      </w:r>
      <w:r w:rsidRPr="00935500">
        <w:t>s also observed in the NTPCM and WMCM artificial cytoplasms (Figure 1 F &amp; G), and was observed previously.</w:t>
      </w:r>
      <w:r w:rsidRPr="00935500">
        <w:fldChar w:fldCharType="begin"/>
      </w:r>
      <w:r w:rsidRPr="00935500">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2E2ECDC1" w14:textId="7E71D6BA" w:rsidR="00DF26F1" w:rsidRPr="00FF1DBC" w:rsidRDefault="00DF26F1" w:rsidP="00D84587">
      <w:pPr>
        <w:pStyle w:val="VDTableTitle"/>
      </w:pPr>
      <w:r w:rsidRPr="00FF1DBC">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0" w:type="auto"/>
        <w:tblInd w:w="55" w:type="dxa"/>
        <w:tblCellMar>
          <w:top w:w="55" w:type="dxa"/>
          <w:left w:w="55" w:type="dxa"/>
          <w:bottom w:w="55" w:type="dxa"/>
          <w:right w:w="55" w:type="dxa"/>
        </w:tblCellMar>
        <w:tblLook w:val="04A0" w:firstRow="1" w:lastRow="0" w:firstColumn="1" w:lastColumn="0" w:noHBand="0" w:noVBand="1"/>
      </w:tblPr>
      <w:tblGrid>
        <w:gridCol w:w="865"/>
        <w:gridCol w:w="1045"/>
        <w:gridCol w:w="1318"/>
        <w:gridCol w:w="991"/>
      </w:tblGrid>
      <w:tr w:rsidR="00DF26F1" w:rsidRPr="00FF1DBC" w14:paraId="52FC4DA4" w14:textId="77777777" w:rsidTr="00DF26F1">
        <w:trPr>
          <w:trHeight w:val="288"/>
        </w:trPr>
        <w:tc>
          <w:tcPr>
            <w:tcW w:w="0" w:type="auto"/>
            <w:tcBorders>
              <w:top w:val="single" w:sz="4" w:space="0" w:color="000000"/>
              <w:bottom w:val="single" w:sz="4" w:space="0" w:color="000000"/>
            </w:tcBorders>
            <w:vAlign w:val="center"/>
          </w:tcPr>
          <w:p w14:paraId="549830F1" w14:textId="77777777" w:rsidR="00DF26F1" w:rsidRPr="00FF1DBC" w:rsidRDefault="00DF26F1" w:rsidP="00F03E78">
            <w:pPr>
              <w:pStyle w:val="TCTableBody"/>
              <w:jc w:val="center"/>
            </w:pPr>
            <w:r w:rsidRPr="00FF1DBC">
              <w:t>Condition</w:t>
            </w:r>
          </w:p>
        </w:tc>
        <w:tc>
          <w:tcPr>
            <w:tcW w:w="0" w:type="auto"/>
            <w:tcBorders>
              <w:top w:val="single" w:sz="4" w:space="0" w:color="000000"/>
              <w:bottom w:val="single" w:sz="4" w:space="0" w:color="000000"/>
            </w:tcBorders>
            <w:vAlign w:val="center"/>
          </w:tcPr>
          <w:p w14:paraId="6D9A607E" w14:textId="77777777" w:rsidR="00DF26F1" w:rsidRPr="00FF1DBC" w:rsidRDefault="00DF26F1" w:rsidP="00F03E78">
            <w:pPr>
              <w:pStyle w:val="TCTableBody"/>
              <w:jc w:val="center"/>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5674C4E6" w14:textId="35F3A861" w:rsidR="00DF26F1" w:rsidRPr="00FF1DBC" w:rsidRDefault="00DF26F1" w:rsidP="00F03E78">
            <w:pPr>
              <w:pStyle w:val="TCTableBody"/>
              <w:jc w:val="center"/>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58B28099" w14:textId="77777777" w:rsidR="00DF26F1" w:rsidRPr="00FF1DBC" w:rsidRDefault="00DF26F1" w:rsidP="00F03E78">
            <w:pPr>
              <w:pStyle w:val="TCTableBody"/>
              <w:jc w:val="center"/>
            </w:pPr>
            <w:r w:rsidRPr="00FF1DBC">
              <w:t>[Free Mg</w:t>
            </w:r>
            <w:r w:rsidRPr="00FF1DBC">
              <w:rPr>
                <w:vertAlign w:val="superscript"/>
              </w:rPr>
              <w:t>2+</w:t>
            </w:r>
            <w:r w:rsidRPr="00FF1DBC">
              <w:t>]</w:t>
            </w:r>
            <w:r w:rsidRPr="00FF1DBC">
              <w:br/>
              <w:t>(mM)</w:t>
            </w:r>
          </w:p>
        </w:tc>
      </w:tr>
      <w:tr w:rsidR="00DF26F1" w:rsidRPr="00FF1DBC" w14:paraId="65ED1539" w14:textId="77777777" w:rsidTr="00DF26F1">
        <w:trPr>
          <w:trHeight w:val="288"/>
        </w:trPr>
        <w:tc>
          <w:tcPr>
            <w:tcW w:w="0" w:type="auto"/>
            <w:tcBorders>
              <w:top w:val="single" w:sz="4" w:space="0" w:color="000000"/>
            </w:tcBorders>
            <w:vAlign w:val="center"/>
          </w:tcPr>
          <w:p w14:paraId="343B612C" w14:textId="77777777" w:rsidR="00DF26F1" w:rsidRPr="00FF1DBC" w:rsidRDefault="00DF26F1" w:rsidP="00F03E78">
            <w:pPr>
              <w:pStyle w:val="TCTableBody"/>
              <w:jc w:val="center"/>
            </w:pPr>
            <w:r w:rsidRPr="00FF1DBC">
              <w:t>Eco80</w:t>
            </w:r>
          </w:p>
        </w:tc>
        <w:tc>
          <w:tcPr>
            <w:tcW w:w="0" w:type="auto"/>
            <w:tcBorders>
              <w:top w:val="single" w:sz="4" w:space="0" w:color="000000"/>
            </w:tcBorders>
            <w:vAlign w:val="center"/>
          </w:tcPr>
          <w:p w14:paraId="650BB198" w14:textId="77777777" w:rsidR="00DF26F1" w:rsidRPr="00FF1DBC" w:rsidRDefault="00DF26F1" w:rsidP="00F03E78">
            <w:pPr>
              <w:pStyle w:val="TCTableBody"/>
              <w:jc w:val="center"/>
            </w:pPr>
            <w:r w:rsidRPr="00FF1DBC">
              <w:t>31.6</w:t>
            </w:r>
          </w:p>
        </w:tc>
        <w:tc>
          <w:tcPr>
            <w:tcW w:w="0" w:type="auto"/>
            <w:tcBorders>
              <w:top w:val="single" w:sz="4" w:space="0" w:color="000000"/>
            </w:tcBorders>
            <w:vAlign w:val="center"/>
          </w:tcPr>
          <w:p w14:paraId="0CA9018B" w14:textId="77777777" w:rsidR="00DF26F1" w:rsidRPr="00FF1DBC" w:rsidRDefault="00DF26F1" w:rsidP="00F03E78">
            <w:pPr>
              <w:pStyle w:val="TCTableBody"/>
              <w:jc w:val="center"/>
            </w:pPr>
            <w:r w:rsidRPr="00FF1DBC">
              <w:t>29.6</w:t>
            </w:r>
          </w:p>
        </w:tc>
        <w:tc>
          <w:tcPr>
            <w:tcW w:w="0" w:type="auto"/>
            <w:tcBorders>
              <w:top w:val="single" w:sz="4" w:space="0" w:color="000000"/>
            </w:tcBorders>
            <w:vAlign w:val="center"/>
          </w:tcPr>
          <w:p w14:paraId="4AACE57F" w14:textId="77777777" w:rsidR="00DF26F1" w:rsidRPr="00FF1DBC" w:rsidRDefault="00DF26F1" w:rsidP="00F03E78">
            <w:pPr>
              <w:pStyle w:val="TCTableBody"/>
              <w:jc w:val="center"/>
            </w:pPr>
            <w:r w:rsidRPr="00FF1DBC">
              <w:t>2.0</w:t>
            </w:r>
          </w:p>
        </w:tc>
      </w:tr>
      <w:tr w:rsidR="00DF26F1" w:rsidRPr="00FF1DBC" w14:paraId="2FADF5A5" w14:textId="77777777" w:rsidTr="00DF26F1">
        <w:trPr>
          <w:trHeight w:val="288"/>
        </w:trPr>
        <w:tc>
          <w:tcPr>
            <w:tcW w:w="0" w:type="auto"/>
            <w:vAlign w:val="center"/>
          </w:tcPr>
          <w:p w14:paraId="53540E9D" w14:textId="77777777" w:rsidR="00DF26F1" w:rsidRPr="00FF1DBC" w:rsidRDefault="00DF26F1" w:rsidP="00F03E78">
            <w:pPr>
              <w:pStyle w:val="TCTableBody"/>
              <w:jc w:val="center"/>
            </w:pPr>
            <w:r w:rsidRPr="00FF1DBC">
              <w:t>NTPCM</w:t>
            </w:r>
          </w:p>
        </w:tc>
        <w:tc>
          <w:tcPr>
            <w:tcW w:w="0" w:type="auto"/>
            <w:vAlign w:val="center"/>
          </w:tcPr>
          <w:p w14:paraId="5AC16DE2" w14:textId="77777777" w:rsidR="00DF26F1" w:rsidRPr="00FF1DBC" w:rsidRDefault="00DF26F1" w:rsidP="00F03E78">
            <w:pPr>
              <w:pStyle w:val="TCTableBody"/>
              <w:jc w:val="center"/>
            </w:pPr>
            <w:r w:rsidRPr="00FF1DBC">
              <w:t>25.0</w:t>
            </w:r>
          </w:p>
        </w:tc>
        <w:tc>
          <w:tcPr>
            <w:tcW w:w="0" w:type="auto"/>
            <w:vAlign w:val="center"/>
          </w:tcPr>
          <w:p w14:paraId="49A15091" w14:textId="77777777" w:rsidR="00DF26F1" w:rsidRPr="00FF1DBC" w:rsidRDefault="00DF26F1" w:rsidP="00F03E78">
            <w:pPr>
              <w:pStyle w:val="TCTableBody"/>
              <w:jc w:val="center"/>
            </w:pPr>
            <w:r w:rsidRPr="00FF1DBC">
              <w:t>23.0</w:t>
            </w:r>
          </w:p>
        </w:tc>
        <w:tc>
          <w:tcPr>
            <w:tcW w:w="0" w:type="auto"/>
            <w:vAlign w:val="center"/>
          </w:tcPr>
          <w:p w14:paraId="4C9C9FDE" w14:textId="77777777" w:rsidR="00DF26F1" w:rsidRPr="00FF1DBC" w:rsidRDefault="00DF26F1" w:rsidP="00F03E78">
            <w:pPr>
              <w:pStyle w:val="TCTableBody"/>
              <w:jc w:val="center"/>
            </w:pPr>
            <w:r w:rsidRPr="00FF1DBC">
              <w:t>2.0</w:t>
            </w:r>
          </w:p>
        </w:tc>
      </w:tr>
      <w:tr w:rsidR="00DF26F1" w:rsidRPr="00FF1DBC" w14:paraId="4657CF8F" w14:textId="77777777" w:rsidTr="00DF26F1">
        <w:trPr>
          <w:trHeight w:val="288"/>
        </w:trPr>
        <w:tc>
          <w:tcPr>
            <w:tcW w:w="0" w:type="auto"/>
            <w:tcBorders>
              <w:bottom w:val="single" w:sz="4" w:space="0" w:color="000000"/>
            </w:tcBorders>
            <w:vAlign w:val="center"/>
          </w:tcPr>
          <w:p w14:paraId="3FB5874B" w14:textId="77777777" w:rsidR="00DF26F1" w:rsidRPr="00FF1DBC" w:rsidRDefault="00DF26F1" w:rsidP="00F03E78">
            <w:pPr>
              <w:pStyle w:val="TCTableBody"/>
              <w:jc w:val="center"/>
            </w:pPr>
            <w:r w:rsidRPr="00FF1DBC">
              <w:t>WMCM</w:t>
            </w:r>
          </w:p>
        </w:tc>
        <w:tc>
          <w:tcPr>
            <w:tcW w:w="0" w:type="auto"/>
            <w:tcBorders>
              <w:bottom w:val="single" w:sz="4" w:space="0" w:color="000000"/>
            </w:tcBorders>
            <w:vAlign w:val="center"/>
          </w:tcPr>
          <w:p w14:paraId="3214259C" w14:textId="77777777" w:rsidR="00DF26F1" w:rsidRPr="00FF1DBC" w:rsidRDefault="00DF26F1" w:rsidP="00F03E78">
            <w:pPr>
              <w:pStyle w:val="TCTableBody"/>
              <w:jc w:val="center"/>
            </w:pPr>
            <w:r w:rsidRPr="00FF1DBC">
              <w:t>6.4</w:t>
            </w:r>
          </w:p>
        </w:tc>
        <w:tc>
          <w:tcPr>
            <w:tcW w:w="0" w:type="auto"/>
            <w:tcBorders>
              <w:bottom w:val="single" w:sz="4" w:space="0" w:color="000000"/>
            </w:tcBorders>
            <w:vAlign w:val="center"/>
          </w:tcPr>
          <w:p w14:paraId="49F39196" w14:textId="0A436C4E" w:rsidR="00DF26F1" w:rsidRPr="00FF1DBC" w:rsidRDefault="00DF26F1" w:rsidP="00F03E78">
            <w:pPr>
              <w:pStyle w:val="TCTableBody"/>
              <w:jc w:val="center"/>
            </w:pPr>
            <w:r w:rsidRPr="00FF1DBC">
              <w:t>4.</w:t>
            </w:r>
            <w:r w:rsidR="00BF2A88">
              <w:t>4</w:t>
            </w:r>
          </w:p>
        </w:tc>
        <w:tc>
          <w:tcPr>
            <w:tcW w:w="0" w:type="auto"/>
            <w:tcBorders>
              <w:bottom w:val="single" w:sz="4" w:space="0" w:color="000000"/>
            </w:tcBorders>
            <w:vAlign w:val="center"/>
          </w:tcPr>
          <w:p w14:paraId="2024FF03" w14:textId="77777777" w:rsidR="00DF26F1" w:rsidRPr="00FF1DBC" w:rsidRDefault="00DF26F1" w:rsidP="00F03E78">
            <w:pPr>
              <w:pStyle w:val="TCTableBody"/>
              <w:jc w:val="center"/>
            </w:pPr>
            <w:r w:rsidRPr="00FF1DBC">
              <w:t>2.0</w:t>
            </w:r>
          </w:p>
        </w:tc>
      </w:tr>
    </w:tbl>
    <w:p w14:paraId="2ED78B96" w14:textId="65B8AF6B" w:rsidR="00D84587" w:rsidRDefault="00935500" w:rsidP="00D84587">
      <w:pPr>
        <w:pStyle w:val="TAMainText"/>
        <w:sectPr w:rsidR="00D84587" w:rsidSect="00984F9E">
          <w:type w:val="continuous"/>
          <w:pgSz w:w="12240" w:h="15840"/>
          <w:pgMar w:top="720" w:right="1094" w:bottom="720" w:left="1094" w:header="720" w:footer="720" w:gutter="0"/>
          <w:cols w:num="2" w:space="461"/>
        </w:sectPr>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cytoplasms was fit to a polynomial to empirically approximate the data (Figure 1 E-G, blank lines), and the total Mg</w:t>
      </w:r>
      <w:r w:rsidRPr="00935500">
        <w:rPr>
          <w:vertAlign w:val="superscript"/>
        </w:rPr>
        <w:t>2+</w:t>
      </w:r>
      <w:r w:rsidRPr="00935500">
        <w:t xml:space="preserve"> concentration required to produce 2 mM Free Mg</w:t>
      </w:r>
      <w:r w:rsidRPr="00935500">
        <w:rPr>
          <w:vertAlign w:val="superscript"/>
        </w:rPr>
        <w:t>2+</w:t>
      </w:r>
      <w:r w:rsidRPr="00935500">
        <w:t xml:space="preserve"> was calculated from the polynomial fit (see methods for details). This resulted in predicted 31.6, 25.0, and 6.</w:t>
      </w:r>
      <w:r w:rsidR="00BF2A88">
        <w:t>4</w:t>
      </w:r>
      <w:r w:rsidRPr="00935500">
        <w:t xml:space="preserve">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r w:rsidR="00D84587" w:rsidRPr="00D84587">
        <w:t xml:space="preserve"> </w:t>
      </w:r>
      <w:r w:rsidR="00D84587" w:rsidRPr="00935500">
        <w:t>.</w:t>
      </w:r>
    </w:p>
    <w:p w14:paraId="1E12C8FE" w14:textId="0D57F099" w:rsidR="00D84587" w:rsidRDefault="00F86E2D" w:rsidP="00D84587">
      <w:pPr>
        <w:pStyle w:val="TAMainText"/>
        <w:jc w:val="center"/>
      </w:pPr>
      <w:r>
        <w:rPr>
          <w:noProof/>
        </w:rPr>
        <w:t xml:space="preserve"> </w:t>
      </w:r>
      <w:r w:rsidR="00121EEB">
        <w:rPr>
          <w:noProof/>
        </w:rPr>
        <w:drawing>
          <wp:inline distT="0" distB="0" distL="0" distR="0" wp14:anchorId="6C584535" wp14:editId="0760FC0A">
            <wp:extent cx="4572952" cy="2925714"/>
            <wp:effectExtent l="0" t="0" r="0" b="8255"/>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6"/>
                    <a:stretch>
                      <a:fillRect/>
                    </a:stretch>
                  </pic:blipFill>
                  <pic:spPr>
                    <a:xfrm>
                      <a:off x="0" y="0"/>
                      <a:ext cx="4572952" cy="2925714"/>
                    </a:xfrm>
                    <a:prstGeom prst="rect">
                      <a:avLst/>
                    </a:prstGeom>
                  </pic:spPr>
                </pic:pic>
              </a:graphicData>
            </a:graphic>
          </wp:inline>
        </w:drawing>
      </w:r>
    </w:p>
    <w:p w14:paraId="51B58766" w14:textId="68A6D78F" w:rsidR="00D84587" w:rsidRDefault="00D84587" w:rsidP="00D84587">
      <w:pPr>
        <w:pStyle w:val="VAFigureCaption"/>
        <w:sectPr w:rsidR="00D84587" w:rsidSect="00110A77">
          <w:type w:val="continuous"/>
          <w:pgSz w:w="12240" w:h="15840"/>
          <w:pgMar w:top="720" w:right="1094" w:bottom="720" w:left="1094" w:header="720" w:footer="720" w:gutter="0"/>
          <w:cols w:space="461"/>
        </w:sectPr>
      </w:pPr>
      <w:r w:rsidRPr="00150B32">
        <w:t xml:space="preserve">Figure </w:t>
      </w:r>
      <w:proofErr w:type="gramStart"/>
      <w:r w:rsidRPr="00150B32">
        <w:t xml:space="preserve">2  </w:t>
      </w:r>
      <w:r w:rsidRPr="0003250C">
        <w:rPr>
          <w:b w:val="0"/>
          <w:bCs w:val="0"/>
          <w:i/>
          <w:iCs/>
        </w:rPr>
        <w:t>E.</w:t>
      </w:r>
      <w:proofErr w:type="gramEnd"/>
      <w:r w:rsidRPr="0003250C">
        <w:rPr>
          <w:b w:val="0"/>
          <w:bCs w:val="0"/>
          <w:i/>
          <w:iCs/>
        </w:rPr>
        <w:t xml:space="preserve"> coli </w:t>
      </w:r>
      <w:r w:rsidRPr="0003250C">
        <w:rPr>
          <w:b w:val="0"/>
          <w:bCs w:val="0"/>
        </w:rPr>
        <w:t>metabolite</w:t>
      </w:r>
      <w:r w:rsidR="00E62C66">
        <w:rPr>
          <w:b w:val="0"/>
          <w:bCs w:val="0"/>
        </w:rPr>
        <w:t>-</w:t>
      </w:r>
      <w:r w:rsidRPr="0003250C">
        <w:rPr>
          <w:b w:val="0"/>
          <w:bCs w:val="0"/>
        </w:rPr>
        <w:t>Mg</w:t>
      </w:r>
      <w:r w:rsidRPr="0003250C">
        <w:rPr>
          <w:b w:val="0"/>
          <w:bCs w:val="0"/>
          <w:vertAlign w:val="superscript"/>
        </w:rPr>
        <w:t xml:space="preserve">2+  </w:t>
      </w:r>
      <w:r w:rsidRPr="0003250C">
        <w:rPr>
          <w:b w:val="0"/>
          <w:bCs w:val="0"/>
        </w:rPr>
        <w:t>mixtures destabilize</w:t>
      </w:r>
      <w:r w:rsidR="00E62C66">
        <w:rPr>
          <w:b w:val="0"/>
          <w:bCs w:val="0"/>
        </w:rPr>
        <w:t>d</w:t>
      </w:r>
      <w:r w:rsidRPr="0003250C">
        <w:rPr>
          <w:b w:val="0"/>
          <w:bCs w:val="0"/>
        </w:rPr>
        <w:t xml:space="preserve"> RNA </w:t>
      </w:r>
      <w:r w:rsidR="00F86E2D">
        <w:rPr>
          <w:b w:val="0"/>
          <w:bCs w:val="0"/>
        </w:rPr>
        <w:t>helices</w:t>
      </w:r>
      <w:r w:rsidRPr="0003250C">
        <w:rPr>
          <w:b w:val="0"/>
          <w:bCs w:val="0"/>
        </w:rPr>
        <w:t xml:space="preserve">. </w:t>
      </w:r>
      <w:r w:rsidRPr="00C4769B">
        <w:t>(A)</w:t>
      </w:r>
      <w:r w:rsidRPr="0003250C">
        <w:rPr>
          <w:b w:val="0"/>
          <w:bCs w:val="0"/>
        </w:rPr>
        <w:t xml:space="preserve"> Layout of a fluorescence binding isotherm assay in a Real-Time PCR machine.</w:t>
      </w:r>
      <w:r w:rsidRPr="00150B32">
        <w:t xml:space="preserve"> (B) </w:t>
      </w:r>
      <w:r w:rsidRPr="0003250C">
        <w:rPr>
          <w:b w:val="0"/>
          <w:bCs w:val="0"/>
        </w:rPr>
        <w:t>Raw fluorescence binding isotherms fit to determine equilibrium constants with MeltR. Data points represent raw data. Curves represent curve fits. Colors represent different temperatures (purple: 32.3, blue: 41.8, teal: 51.3, green: 54.6, yellow: 58.4, orange: 60.7, red: 63.1 °C).</w:t>
      </w:r>
      <w:r w:rsidRPr="00150B32">
        <w:t xml:space="preserve"> (C</w:t>
      </w:r>
      <w:r w:rsidRPr="0003250C">
        <w:rPr>
          <w:b w:val="0"/>
          <w:bCs w:val="0"/>
        </w:rPr>
        <w:t xml:space="preserve">) Van’t Hoff relationship between </w:t>
      </w:r>
      <w:r w:rsidR="008F3C0D">
        <w:rPr>
          <w:b w:val="0"/>
          <w:bCs w:val="0"/>
        </w:rPr>
        <w:t xml:space="preserve">the helix association </w:t>
      </w:r>
      <w:r w:rsidRPr="0003250C">
        <w:rPr>
          <w:b w:val="0"/>
          <w:bCs w:val="0"/>
        </w:rPr>
        <w:t xml:space="preserve">equilibrium constant and temperature for helix </w:t>
      </w:r>
      <w:proofErr w:type="gramStart"/>
      <w:r w:rsidRPr="0003250C">
        <w:rPr>
          <w:b w:val="0"/>
          <w:bCs w:val="0"/>
        </w:rPr>
        <w:t>2:CGCAUCCU</w:t>
      </w:r>
      <w:proofErr w:type="gramEnd"/>
      <w:r w:rsidRPr="0003250C">
        <w:rPr>
          <w:b w:val="0"/>
          <w:bCs w:val="0"/>
        </w:rPr>
        <w:t>/AGGAUGCG folding in background monovalent metal ions, Eco80, NTPCM, and WMCM. All conditions contain 2 mM free Mg</w:t>
      </w:r>
      <w:r w:rsidRPr="0003250C">
        <w:rPr>
          <w:b w:val="0"/>
          <w:bCs w:val="0"/>
          <w:vertAlign w:val="superscript"/>
        </w:rPr>
        <w:t>2+</w:t>
      </w:r>
      <w:r w:rsidR="008F3C0D">
        <w:rPr>
          <w:b w:val="0"/>
          <w:bCs w:val="0"/>
        </w:rPr>
        <w:t xml:space="preserve">, </w:t>
      </w:r>
      <w:r w:rsidR="008F3C0D" w:rsidRPr="0003250C">
        <w:rPr>
          <w:b w:val="0"/>
          <w:bCs w:val="0"/>
        </w:rPr>
        <w:t>240 mM Na</w:t>
      </w:r>
      <w:r w:rsidR="008F3C0D" w:rsidRPr="008F3C0D">
        <w:rPr>
          <w:b w:val="0"/>
          <w:bCs w:val="0"/>
          <w:vertAlign w:val="superscript"/>
        </w:rPr>
        <w:t>+</w:t>
      </w:r>
      <w:r w:rsidR="00E62C66">
        <w:rPr>
          <w:b w:val="0"/>
          <w:bCs w:val="0"/>
        </w:rPr>
        <w:t>, and</w:t>
      </w:r>
      <w:r w:rsidR="008F3C0D" w:rsidRPr="0003250C">
        <w:rPr>
          <w:b w:val="0"/>
          <w:bCs w:val="0"/>
        </w:rPr>
        <w:t xml:space="preserve"> 140 mM K</w:t>
      </w:r>
      <w:r w:rsidR="008F3C0D" w:rsidRPr="008F3C0D">
        <w:rPr>
          <w:b w:val="0"/>
          <w:bCs w:val="0"/>
          <w:vertAlign w:val="superscript"/>
        </w:rPr>
        <w:t>+</w:t>
      </w:r>
      <w:r w:rsidRPr="0003250C">
        <w:rPr>
          <w:b w:val="0"/>
          <w:bCs w:val="0"/>
        </w:rPr>
        <w:t>. Points and error bars represent association constants and standard errors propagated from the fit (using MeltR). Lines represent the fits to the Van’t Hoff equation that MeltR use</w:t>
      </w:r>
      <w:r w:rsidR="00E62C66">
        <w:rPr>
          <w:b w:val="0"/>
          <w:bCs w:val="0"/>
        </w:rPr>
        <w:t>d</w:t>
      </w:r>
      <w:r w:rsidRPr="0003250C">
        <w:rPr>
          <w:b w:val="0"/>
          <w:bCs w:val="0"/>
        </w:rPr>
        <w:t xml:space="preserve"> to calculate folding energies. A shift in the Van’t Hoff relationship, down and to the right of the plot area, indicate</w:t>
      </w:r>
      <w:r w:rsidR="00E62C66">
        <w:rPr>
          <w:b w:val="0"/>
          <w:bCs w:val="0"/>
        </w:rPr>
        <w:t>d</w:t>
      </w:r>
      <w:r w:rsidRPr="0003250C">
        <w:rPr>
          <w:b w:val="0"/>
          <w:bCs w:val="0"/>
        </w:rPr>
        <w:t xml:space="preserve"> that Eco80 destabilize</w:t>
      </w:r>
      <w:r w:rsidR="00E62C66">
        <w:rPr>
          <w:b w:val="0"/>
          <w:bCs w:val="0"/>
        </w:rPr>
        <w:t>d</w:t>
      </w:r>
      <w:r w:rsidRPr="0003250C">
        <w:rPr>
          <w:b w:val="0"/>
          <w:bCs w:val="0"/>
        </w:rPr>
        <w:t xml:space="preserve"> the </w:t>
      </w:r>
      <w:r w:rsidR="008F3C0D">
        <w:rPr>
          <w:b w:val="0"/>
          <w:bCs w:val="0"/>
        </w:rPr>
        <w:t>h</w:t>
      </w:r>
      <w:r w:rsidRPr="0003250C">
        <w:rPr>
          <w:b w:val="0"/>
          <w:bCs w:val="0"/>
        </w:rPr>
        <w:t>elix.</w:t>
      </w:r>
      <w:r w:rsidRPr="00150B32">
        <w:t xml:space="preserve"> </w:t>
      </w:r>
      <w:commentRangeStart w:id="20"/>
      <w:commentRangeStart w:id="21"/>
      <w:r w:rsidRPr="00150B32">
        <w:t>(D)</w:t>
      </w:r>
      <w:commentRangeEnd w:id="20"/>
      <w:r w:rsidRPr="00150B32">
        <w:commentReference w:id="20"/>
      </w:r>
      <w:commentRangeEnd w:id="21"/>
      <w:r w:rsidRPr="00150B32">
        <w:commentReference w:id="21"/>
      </w:r>
      <w:r w:rsidRPr="00150B32">
        <w:t xml:space="preserve"> </w:t>
      </w:r>
      <w:r w:rsidRPr="0003250C">
        <w:rPr>
          <w:b w:val="0"/>
          <w:bCs w:val="0"/>
        </w:rPr>
        <w:t xml:space="preserve">The Gibbs free energy at 37 °C </w:t>
      </w:r>
      <w:r w:rsidR="008F3C0D">
        <w:rPr>
          <w:b w:val="0"/>
          <w:bCs w:val="0"/>
        </w:rPr>
        <w:t>(</w:t>
      </w:r>
      <w:r w:rsidRPr="0003250C">
        <w:rPr>
          <w:b w:val="0"/>
          <w:bCs w:val="0"/>
        </w:rPr>
        <w:t>ΔG</w:t>
      </w:r>
      <w:r w:rsidR="008F3C0D" w:rsidRPr="008F3C0D">
        <w:rPr>
          <w:b w:val="0"/>
          <w:bCs w:val="0"/>
          <w:vertAlign w:val="superscript"/>
        </w:rPr>
        <w:t>37</w:t>
      </w:r>
      <w:r w:rsidRPr="0003250C">
        <w:rPr>
          <w:b w:val="0"/>
          <w:bCs w:val="0"/>
          <w:vertAlign w:val="superscript"/>
        </w:rPr>
        <w:t>°</w:t>
      </w:r>
      <w:r w:rsidR="008F3C0D">
        <w:rPr>
          <w:b w:val="0"/>
          <w:bCs w:val="0"/>
          <w:vertAlign w:val="superscript"/>
        </w:rPr>
        <w:t>C</w:t>
      </w:r>
      <w:r w:rsidR="008F3C0D" w:rsidRPr="008F3C0D">
        <w:rPr>
          <w:b w:val="0"/>
          <w:bCs w:val="0"/>
        </w:rPr>
        <w:t>)</w:t>
      </w:r>
      <w:r w:rsidRPr="0003250C">
        <w:rPr>
          <w:b w:val="0"/>
          <w:bCs w:val="0"/>
        </w:rPr>
        <w:t xml:space="preserve"> in Eco80, NTPCM, and WMCM compared to the ΔG</w:t>
      </w:r>
      <w:r w:rsidRPr="0003250C">
        <w:rPr>
          <w:b w:val="0"/>
          <w:bCs w:val="0"/>
          <w:vertAlign w:val="superscript"/>
        </w:rPr>
        <w:t>37°C</w:t>
      </w:r>
      <w:r w:rsidRPr="0003250C">
        <w:rPr>
          <w:b w:val="0"/>
          <w:bCs w:val="0"/>
        </w:rPr>
        <w:t xml:space="preserve"> in background monovalent metal ions for five RNA helices. </w:t>
      </w:r>
      <w:r w:rsidR="00E62C66">
        <w:rPr>
          <w:b w:val="0"/>
          <w:bCs w:val="0"/>
        </w:rPr>
        <w:t>E</w:t>
      </w:r>
      <w:r w:rsidRPr="0003250C">
        <w:rPr>
          <w:b w:val="0"/>
          <w:bCs w:val="0"/>
        </w:rPr>
        <w:t>rrors were propagated assuming 1.5% uncertainty in the Gibb’s free energy at 37 °C (see methods for error analysis)</w:t>
      </w:r>
      <w:r w:rsidRPr="00150B32">
        <w:t>.</w:t>
      </w:r>
    </w:p>
    <w:p w14:paraId="5DA428AE" w14:textId="77777777" w:rsidR="00935500" w:rsidRPr="002856E7" w:rsidRDefault="00935500" w:rsidP="0034482F">
      <w:pPr>
        <w:pStyle w:val="TAMainText"/>
        <w:rPr>
          <w:b/>
          <w:bCs/>
        </w:rPr>
      </w:pPr>
      <w:r w:rsidRPr="002856E7">
        <w:rPr>
          <w:b/>
          <w:bCs/>
        </w:rPr>
        <w:t>Thermodynamic analysis of RNA helices in Eco80 by fluorescence binding isotherms</w:t>
      </w:r>
    </w:p>
    <w:p w14:paraId="7DB97F16" w14:textId="075E9600" w:rsidR="00935500" w:rsidRPr="00935500" w:rsidRDefault="00935500" w:rsidP="0034482F">
      <w:pPr>
        <w:pStyle w:val="TAMainText"/>
      </w:pPr>
      <w:r w:rsidRPr="00935500">
        <w:t xml:space="preserve">We sought to understand how Eco80 affects the thermodynamic stability of RNA. Stability of RNA helices </w:t>
      </w:r>
      <w:r w:rsidR="008F3C0D">
        <w:t>is</w:t>
      </w:r>
      <w:r w:rsidRPr="00935500">
        <w:t xml:space="preserve"> traditionally measured with UV-absorbance-detected melting curves, typically monitored at 260 or 280 nm.</w:t>
      </w:r>
      <w:r w:rsidRPr="00935500">
        <w:fldChar w:fldCharType="begin"/>
      </w:r>
      <w:r w:rsidRPr="00935500">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Pr="00935500">
        <w:rPr>
          <w:vertAlign w:val="superscript"/>
        </w:rPr>
        <w:t>34,35</w:t>
      </w:r>
      <w:r w:rsidRPr="00935500">
        <w:fldChar w:fldCharType="end"/>
      </w:r>
      <w:r w:rsidRPr="00935500">
        <w:t xml:space="preserve"> However, such absorbance melting curves </w:t>
      </w:r>
      <w:r w:rsidR="00D84587">
        <w:t>c</w:t>
      </w:r>
      <w:r w:rsidR="001E6B12">
        <w:t>ould 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6EC07992" w:rsidR="00497010" w:rsidRDefault="00935500" w:rsidP="0034482F">
      <w:pPr>
        <w:pStyle w:val="TAMainText"/>
      </w:pPr>
      <w:r w:rsidRPr="00935500">
        <w:t>Helix stability was monitored using the emission of a 5</w:t>
      </w:r>
      <w:r w:rsidR="00A75B62">
        <w:rPr>
          <w:rFonts w:ascii="Cambria" w:hAnsi="Cambria"/>
        </w:rPr>
        <w:t>´</w:t>
      </w:r>
      <w:r w:rsidRPr="00935500">
        <w:t>-fluorophore-labeled RNA strand (FAM-RNA) in equilibrium with a complementary 3</w:t>
      </w:r>
      <w:r w:rsidR="00A75B62">
        <w:rPr>
          <w:rFonts w:ascii="Cambria" w:hAnsi="Cambria"/>
        </w:rPr>
        <w:t>´</w:t>
      </w:r>
      <w:r w:rsidRPr="00935500">
        <w:t>-quencher labeled RNA strand (RNA-BHQ1) (Figure 2A). High emission indicate</w:t>
      </w:r>
      <w:r w:rsidR="00A75B62">
        <w:t>d</w:t>
      </w:r>
      <w:r w:rsidRPr="00935500">
        <w:t xml:space="preserve"> that the FAM-RNA is single-stranded, while low emission indicate</w:t>
      </w:r>
      <w:r w:rsidR="00A75B62">
        <w:t>d</w:t>
      </w:r>
      <w:r w:rsidRPr="00935500">
        <w:t xml:space="preserve"> that it </w:t>
      </w:r>
      <w:r w:rsidR="00A75B62">
        <w:t>wa</w:t>
      </w:r>
      <w:r w:rsidRPr="00935500">
        <w:t xml:space="preserve">s bound in duplex with RNA-BHQ1. We used a binding isotherm method, where RNA-BHQ1 is titrated into a constant concentration of FAM-RNA (SI figure 3), resulting in a binding isotherm (Figure 2B). We favored </w:t>
      </w:r>
      <w:r w:rsidR="00B82859">
        <w:t>binding isotherms</w:t>
      </w:r>
      <w:r w:rsidRPr="00935500">
        <w:t xml:space="preserve"> over fluorescence-detected melts because of the dependence of FAM emission on temperature.</w:t>
      </w:r>
      <w:r w:rsidRPr="00935500">
        <w:fldChar w:fldCharType="begin"/>
      </w:r>
      <w:r w:rsidRPr="00935500">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Pr="00935500">
        <w:rPr>
          <w:vertAlign w:val="superscript"/>
        </w:rPr>
        <w:t>36–38</w:t>
      </w:r>
      <w:r w:rsidRPr="00935500">
        <w:fldChar w:fldCharType="end"/>
      </w:r>
      <w:r w:rsidRPr="00935500">
        <w:t xml:space="preserve"> Emission of FAM was monitored at different temperatures, resulting in a</w:t>
      </w:r>
      <w:r w:rsidR="00C4769B">
        <w:t>n</w:t>
      </w:r>
      <w:r w:rsidRPr="00935500">
        <w:t xml:space="preserve"> isotherm every 0.5 °C from 20 to 80 °C (Figure 2B)</w:t>
      </w:r>
      <w:r w:rsidR="00497010">
        <w:t>.</w:t>
      </w:r>
    </w:p>
    <w:p w14:paraId="466A7A6E" w14:textId="2BCD283D" w:rsidR="00935500" w:rsidRPr="00935500" w:rsidRDefault="00935500" w:rsidP="0034482F">
      <w:pPr>
        <w:pStyle w:val="TAMainText"/>
      </w:pPr>
      <w:r w:rsidRPr="00935500">
        <w:t>Raw fluorescence was fit with MeltR, a</w:t>
      </w:r>
      <w:r w:rsidR="00497010">
        <w:t xml:space="preserve"> </w:t>
      </w:r>
      <w:r w:rsidRPr="00935500">
        <w:t>program created by the authors, to determine folding energies. MeltR is a package of functions in the R programming language that allow</w:t>
      </w:r>
      <w:r w:rsidR="00A75B62">
        <w:t>ed</w:t>
      </w:r>
      <w:r w:rsidRPr="00935500">
        <w:t xml:space="preserve"> facile conversion of raw data to folding energies (see </w:t>
      </w:r>
      <w:r w:rsidR="00A75B62">
        <w:t>SI m</w:t>
      </w:r>
      <w:r w:rsidRPr="00935500">
        <w:t>ethods for details). MeltR calculate</w:t>
      </w:r>
      <w:r w:rsidR="00A75B62">
        <w:t>d</w:t>
      </w:r>
      <w:r w:rsidRPr="00935500">
        <w:t xml:space="preserve"> folding energies using two Van’t Hoff methods: (1) directly fitting a Van’t Hoff plot as a function of temperature (Figure 3C) and (2) globally fitting raw fluorescence emission.</w:t>
      </w:r>
    </w:p>
    <w:p w14:paraId="7DE7A805" w14:textId="65104590" w:rsidR="00935500" w:rsidRPr="00D84587" w:rsidRDefault="00935500" w:rsidP="0034482F">
      <w:pPr>
        <w:pStyle w:val="TAMainText"/>
        <w:rPr>
          <w:b/>
          <w:bCs/>
        </w:rPr>
      </w:pPr>
      <w:r w:rsidRPr="00D84587">
        <w:rPr>
          <w:b/>
          <w:bCs/>
        </w:rPr>
        <w:t>Eco80 thermodynamically destabilize</w:t>
      </w:r>
      <w:r w:rsidR="00A75B62">
        <w:rPr>
          <w:b/>
          <w:bCs/>
        </w:rPr>
        <w:t>d</w:t>
      </w:r>
      <w:r w:rsidRPr="00D84587">
        <w:rPr>
          <w:b/>
          <w:bCs/>
        </w:rPr>
        <w:t xml:space="preserve"> RNA helices</w:t>
      </w:r>
    </w:p>
    <w:p w14:paraId="3B25D4C2" w14:textId="6708358E" w:rsidR="00935500" w:rsidRPr="00935500" w:rsidRDefault="00935500" w:rsidP="0034482F">
      <w:pPr>
        <w:pStyle w:val="TAMainText"/>
      </w:pPr>
      <w:r w:rsidRPr="00935500">
        <w:t xml:space="preserve">We used fluorescence binding isotherms to determine helix folding energies in </w:t>
      </w:r>
      <w:r w:rsidR="00497010">
        <w:t xml:space="preserve">a </w:t>
      </w:r>
      <w:r w:rsidRPr="00935500">
        <w:t>background monovalent metal ion control (240 mM NaCl 140 mM KCl)</w:t>
      </w:r>
      <w:r w:rsidR="00497010">
        <w:t>,</w:t>
      </w:r>
      <w:r w:rsidRPr="00935500">
        <w:t xml:space="preserve"> Eco80, NTPCM, and WMCM for a set of five representative eight base-pair RNA helices; all solutions contain 2 mM free Mg</w:t>
      </w:r>
      <w:r w:rsidRPr="00935500">
        <w:rPr>
          <w:vertAlign w:val="superscript"/>
        </w:rPr>
        <w:t>2+</w:t>
      </w:r>
      <w:r w:rsidRPr="00935500">
        <w:rPr>
          <w:vertAlign w:val="subscript"/>
        </w:rPr>
        <w:t>,</w:t>
      </w:r>
      <w:r w:rsidRPr="00935500">
        <w:t xml:space="preserve"> as per Table 2. This helix set was designed to contain representatives of all 10 Watson-Crick nearest neighbor parameters and vary in AU content from 25% to 75%. Both of the aforementioned methods to determine folding energies in MeltR agreed (SI table 5) so the results from the Van’t Hoff plot were reported. Results are summarized in Table 3, which is ranked according to the AU content of the duplex.</w:t>
      </w:r>
      <w:r w:rsidR="008F3C0D">
        <w:t xml:space="preserve"> </w:t>
      </w:r>
      <w:r w:rsidR="008F3C0D" w:rsidRPr="00935500">
        <w:t>Errors in the main text are reported</w:t>
      </w:r>
      <w:r w:rsidR="00A75B62">
        <w:t xml:space="preserve"> as</w:t>
      </w:r>
      <w:r w:rsidR="008F3C0D" w:rsidRPr="00935500">
        <w:t xml:space="preserve"> 1.5% in terms of the ΔG</w:t>
      </w:r>
      <w:r w:rsidR="008F3C0D" w:rsidRPr="00C4769B">
        <w:rPr>
          <w:vertAlign w:val="superscript"/>
        </w:rPr>
        <w:t>37</w:t>
      </w:r>
      <w:r w:rsidR="00C4769B">
        <w:rPr>
          <w:rFonts w:ascii="Cambria" w:hAnsi="Cambria"/>
          <w:vertAlign w:val="superscript"/>
        </w:rPr>
        <w:t>°</w:t>
      </w:r>
      <w:r w:rsidR="00C4769B">
        <w:rPr>
          <w:vertAlign w:val="superscript"/>
        </w:rPr>
        <w:t>C</w:t>
      </w:r>
      <w:r w:rsidR="008F3C0D" w:rsidRPr="00935500">
        <w:t xml:space="preserve"> and a detailed error analysis is </w:t>
      </w:r>
      <w:r w:rsidR="00CC0D17">
        <w:t xml:space="preserve">available </w:t>
      </w:r>
      <w:r w:rsidR="008F3C0D" w:rsidRPr="00935500">
        <w:t xml:space="preserve">in the </w:t>
      </w:r>
      <w:r w:rsidR="00CC0D17">
        <w:t>SI</w:t>
      </w:r>
      <w:r w:rsidR="008F3C0D">
        <w:t xml:space="preserve"> </w:t>
      </w:r>
      <w:r w:rsidR="008F3C0D" w:rsidRPr="00935500">
        <w:t>methods</w:t>
      </w:r>
      <w:r w:rsidR="00C4769B">
        <w:t>.</w:t>
      </w:r>
    </w:p>
    <w:p w14:paraId="355FE394" w14:textId="1ACD91A5" w:rsidR="00935500" w:rsidRPr="00935500" w:rsidRDefault="00935500" w:rsidP="0034482F">
      <w:pPr>
        <w:pStyle w:val="TAMainText"/>
      </w:pPr>
      <w:r w:rsidRPr="00935500">
        <w:t>All five representative helices were significantly destabilized in Eco80 relative to the background monovalent condition, meaning the ΔΔG</w:t>
      </w:r>
      <w:r w:rsidR="00C4769B" w:rsidRPr="00C4769B">
        <w:rPr>
          <w:vertAlign w:val="superscript"/>
        </w:rPr>
        <w:t>37</w:t>
      </w:r>
      <w:r w:rsidR="00C4769B">
        <w:rPr>
          <w:rFonts w:ascii="Cambria" w:hAnsi="Cambria"/>
          <w:vertAlign w:val="superscript"/>
        </w:rPr>
        <w:t>°</w:t>
      </w:r>
      <w:r w:rsidR="00C4769B">
        <w:rPr>
          <w:vertAlign w:val="superscript"/>
        </w:rPr>
        <w:t>C</w:t>
      </w:r>
      <w:r w:rsidRPr="00935500">
        <w:t xml:space="preserve"> between the background monovalent condition and Eco80 was larger than its propagated uncertainty (Table 3, Figure 2D). We did not observe a clear relationship between AU content and destabilization</w:t>
      </w:r>
      <w:r w:rsidR="00A87C4F">
        <w:t xml:space="preserve"> (SI figure 4)</w:t>
      </w:r>
      <w:r w:rsidRPr="00935500">
        <w:t>. Thus, Eco80 destabilize</w:t>
      </w:r>
      <w:r w:rsidR="00CC0D17">
        <w:t>d</w:t>
      </w:r>
      <w:r w:rsidRPr="00935500">
        <w:t xml:space="preserve"> RNA helices but the underlying sequence dependence </w:t>
      </w:r>
      <w:r w:rsidR="00CC0D17">
        <w:t>wa</w:t>
      </w:r>
      <w:r w:rsidRPr="00935500">
        <w:t>s not apparent.</w:t>
      </w:r>
    </w:p>
    <w:p w14:paraId="61EA1B3C" w14:textId="120D6425" w:rsidR="000D035D" w:rsidRDefault="00935500" w:rsidP="0034482F">
      <w:pPr>
        <w:pStyle w:val="TAMainText"/>
      </w:pPr>
      <w:r w:rsidRPr="00935500">
        <w:t>To better understand how the various components of Eco80 contribute</w:t>
      </w:r>
      <w:r w:rsidR="004C571F">
        <w:t>d</w:t>
      </w:r>
      <w:r w:rsidRPr="00935500">
        <w:t xml:space="preserve"> to destabilizing RNA helices, we analyzed the effects of the strong and weak Mg</w:t>
      </w:r>
      <w:r w:rsidRPr="00935500">
        <w:rPr>
          <w:vertAlign w:val="superscript"/>
        </w:rPr>
        <w:t>2+</w:t>
      </w:r>
      <w:r w:rsidRPr="00935500">
        <w:t xml:space="preserve">-chelating metabolites separately. NTPCM, which </w:t>
      </w:r>
      <w:r w:rsidR="004C571F">
        <w:t>wa</w:t>
      </w:r>
      <w:r w:rsidRPr="00935500">
        <w:t>s comprised of strong Mg</w:t>
      </w:r>
      <w:r w:rsidRPr="00935500">
        <w:rPr>
          <w:vertAlign w:val="superscript"/>
        </w:rPr>
        <w:t>2+</w:t>
      </w:r>
      <w:r w:rsidRPr="00935500">
        <w:t>-chelating metabolites, consistently destabilized RNA helices (Figure 2D), by 0.32 to 0.60 kcal/mol (Table 3). The destabilizing effect of Eco80 appear</w:t>
      </w:r>
      <w:r w:rsidR="004C571F">
        <w:t>ed</w:t>
      </w:r>
      <w:r w:rsidRPr="00935500">
        <w:t xml:space="preserve"> to be related to the AU content of the helix with destabilization increasing linearly from +0.32 kcal/mol at 25% AU content to 0.60 kcal/mol at 75% AU content (R</w:t>
      </w:r>
      <w:r w:rsidRPr="00935500">
        <w:rPr>
          <w:vertAlign w:val="superscript"/>
        </w:rPr>
        <w:t>2</w:t>
      </w:r>
      <w:r w:rsidRPr="00935500">
        <w:t xml:space="preserve"> = 0.99, SI figure 4)</w:t>
      </w:r>
      <w:r w:rsidR="000D035D">
        <w:t>.</w:t>
      </w:r>
    </w:p>
    <w:p w14:paraId="0E0412A3" w14:textId="17D337A3" w:rsidR="000D035D" w:rsidRDefault="00935500" w:rsidP="000D035D">
      <w:pPr>
        <w:pStyle w:val="TAMainText"/>
      </w:pPr>
      <w:r w:rsidRPr="00935500">
        <w:t xml:space="preserve">In contrast, WMCM, which </w:t>
      </w:r>
      <w:r w:rsidR="004C571F">
        <w:t>wa</w:t>
      </w:r>
      <w:r w:rsidRPr="00935500">
        <w:t>s composed of weak Mg</w:t>
      </w:r>
      <w:r w:rsidRPr="00935500">
        <w:rPr>
          <w:vertAlign w:val="superscript"/>
        </w:rPr>
        <w:t>2+</w:t>
      </w:r>
      <w:r w:rsidRPr="00935500">
        <w:t xml:space="preserve">-chelating metabolites, destabilized, had no effect, or stabilized RNA helices in a fashion that did not depend on AU content (Figure 2D, Table 3). Similar to Eco80, the sequence dependence of stabilization or destabilization </w:t>
      </w:r>
      <w:r w:rsidR="004C571F">
        <w:t>wa</w:t>
      </w:r>
      <w:r w:rsidRPr="00935500">
        <w:t>s not clear.</w:t>
      </w:r>
    </w:p>
    <w:p w14:paraId="4D4BB1BC" w14:textId="77777777" w:rsidR="000D035D" w:rsidRDefault="000D035D" w:rsidP="000D035D">
      <w:pPr>
        <w:pStyle w:val="VDTableTitle"/>
        <w:sectPr w:rsidR="000D035D" w:rsidSect="00110A77">
          <w:type w:val="continuous"/>
          <w:pgSz w:w="12240" w:h="15840"/>
          <w:pgMar w:top="720" w:right="1094" w:bottom="720" w:left="1094" w:header="720" w:footer="720" w:gutter="0"/>
          <w:cols w:num="2" w:space="461"/>
        </w:sectPr>
      </w:pPr>
    </w:p>
    <w:p w14:paraId="6BEE4DD0" w14:textId="77777777" w:rsidR="000D035D" w:rsidRPr="0034482F" w:rsidRDefault="000D035D" w:rsidP="000D035D">
      <w:pPr>
        <w:pStyle w:val="VDTableTitle"/>
      </w:pPr>
      <w:r w:rsidRPr="0034482F">
        <w:t>Table 3.  Stability of RNA helices in E. coli metabolite mixtures.</w:t>
      </w:r>
    </w:p>
    <w:tbl>
      <w:tblPr>
        <w:tblW w:w="0" w:type="auto"/>
        <w:tblInd w:w="-5" w:type="dxa"/>
        <w:tblLayout w:type="fixed"/>
        <w:tblLook w:val="04A0" w:firstRow="1" w:lastRow="0" w:firstColumn="1" w:lastColumn="0" w:noHBand="0" w:noVBand="1"/>
      </w:tblPr>
      <w:tblGrid>
        <w:gridCol w:w="1530"/>
        <w:gridCol w:w="1487"/>
        <w:gridCol w:w="1487"/>
        <w:gridCol w:w="1487"/>
        <w:gridCol w:w="1487"/>
      </w:tblGrid>
      <w:tr w:rsidR="000D035D" w14:paraId="52B42311" w14:textId="77777777" w:rsidTr="003057EB">
        <w:trPr>
          <w:trHeight w:val="144"/>
        </w:trPr>
        <w:tc>
          <w:tcPr>
            <w:tcW w:w="1530" w:type="dxa"/>
            <w:tcBorders>
              <w:top w:val="single" w:sz="4" w:space="0" w:color="000000"/>
              <w:left w:val="single" w:sz="4" w:space="0" w:color="000000"/>
              <w:bottom w:val="single" w:sz="4" w:space="0" w:color="000000"/>
              <w:right w:val="single" w:sz="4" w:space="0" w:color="000000"/>
            </w:tcBorders>
            <w:vAlign w:val="center"/>
          </w:tcPr>
          <w:p w14:paraId="302C2092" w14:textId="77777777" w:rsidR="000D035D" w:rsidRDefault="000D035D" w:rsidP="00DE13FE">
            <w:pPr>
              <w:pStyle w:val="TCTableBody"/>
              <w:jc w:val="center"/>
            </w:pPr>
            <w:proofErr w:type="spellStart"/>
            <w:r>
              <w:t>Sequence</w:t>
            </w:r>
            <w:r>
              <w:rPr>
                <w:vertAlign w:val="superscript"/>
              </w:rPr>
              <w:t>a</w:t>
            </w:r>
            <w:proofErr w:type="spellEnd"/>
          </w:p>
        </w:tc>
        <w:tc>
          <w:tcPr>
            <w:tcW w:w="1487" w:type="dxa"/>
            <w:tcBorders>
              <w:top w:val="single" w:sz="4" w:space="0" w:color="000000"/>
              <w:left w:val="single" w:sz="4" w:space="0" w:color="000000"/>
              <w:bottom w:val="single" w:sz="4" w:space="0" w:color="000000"/>
            </w:tcBorders>
            <w:vAlign w:val="center"/>
          </w:tcPr>
          <w:p w14:paraId="27EA4C32" w14:textId="77777777" w:rsidR="000D035D" w:rsidRDefault="000D035D" w:rsidP="00DE13FE">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6279D4C2" w14:textId="77777777" w:rsidR="000D035D" w:rsidRDefault="000D035D" w:rsidP="00DE13FE">
            <w:pPr>
              <w:pStyle w:val="TCTableBody"/>
              <w:jc w:val="center"/>
            </w:pPr>
            <w:proofErr w:type="spellStart"/>
            <w:r>
              <w:t>Condition</w:t>
            </w:r>
            <w:r>
              <w:rPr>
                <w:vertAlign w:val="superscript"/>
              </w:rPr>
              <w:t>b</w:t>
            </w:r>
            <w:proofErr w:type="spellEnd"/>
          </w:p>
        </w:tc>
        <w:tc>
          <w:tcPr>
            <w:tcW w:w="1487" w:type="dxa"/>
            <w:tcBorders>
              <w:top w:val="single" w:sz="4" w:space="0" w:color="000000"/>
              <w:left w:val="single" w:sz="4" w:space="0" w:color="000000"/>
              <w:bottom w:val="single" w:sz="4" w:space="0" w:color="000000"/>
            </w:tcBorders>
            <w:vAlign w:val="center"/>
          </w:tcPr>
          <w:p w14:paraId="76E3F1F6" w14:textId="77777777" w:rsidR="000D035D" w:rsidRDefault="000D035D" w:rsidP="00DE13FE">
            <w:pPr>
              <w:pStyle w:val="TCTableBody"/>
              <w:jc w:val="center"/>
            </w:pPr>
            <w:r>
              <w:rPr>
                <w:rFonts w:ascii="C059" w:hAnsi="C059"/>
              </w:rPr>
              <w:t>Δ</w:t>
            </w:r>
            <w:r>
              <w:t xml:space="preserve">G </w:t>
            </w:r>
            <w:r>
              <w:br/>
              <w:t>(kcal/</w:t>
            </w:r>
            <w:proofErr w:type="gramStart"/>
            <w:r>
              <w:t>mol)</w:t>
            </w:r>
            <w:r>
              <w:rPr>
                <w:vertAlign w:val="superscript"/>
              </w:rPr>
              <w:t>c</w:t>
            </w:r>
            <w:proofErr w:type="gramEnd"/>
          </w:p>
        </w:tc>
        <w:tc>
          <w:tcPr>
            <w:tcW w:w="1487" w:type="dxa"/>
            <w:tcBorders>
              <w:top w:val="single" w:sz="4" w:space="0" w:color="000000"/>
              <w:left w:val="single" w:sz="4" w:space="0" w:color="000000"/>
              <w:bottom w:val="single" w:sz="4" w:space="0" w:color="000000"/>
            </w:tcBorders>
            <w:vAlign w:val="center"/>
          </w:tcPr>
          <w:p w14:paraId="21C66241" w14:textId="77777777" w:rsidR="000D035D" w:rsidRDefault="000D035D" w:rsidP="00DE13FE">
            <w:pPr>
              <w:pStyle w:val="TCTableBody"/>
              <w:jc w:val="center"/>
            </w:pPr>
            <w:r>
              <w:rPr>
                <w:rFonts w:ascii="C059" w:hAnsi="C059"/>
              </w:rPr>
              <w:t>ΔΔ</w:t>
            </w:r>
            <w:r>
              <w:t xml:space="preserve">G </w:t>
            </w:r>
            <w:r>
              <w:br/>
              <w:t>(kcal/</w:t>
            </w:r>
            <w:proofErr w:type="gramStart"/>
            <w:r>
              <w:t>mol)</w:t>
            </w:r>
            <w:r>
              <w:rPr>
                <w:vertAlign w:val="superscript"/>
              </w:rPr>
              <w:t>c</w:t>
            </w:r>
            <w:proofErr w:type="gramEnd"/>
          </w:p>
        </w:tc>
      </w:tr>
      <w:tr w:rsidR="000D035D" w14:paraId="7950DEDC"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61F76113" w14:textId="77777777" w:rsidR="003057EB" w:rsidRDefault="000D035D" w:rsidP="00DE13FE">
            <w:pPr>
              <w:pStyle w:val="TCTableBody"/>
              <w:jc w:val="center"/>
            </w:pPr>
            <w:r>
              <w:t>1:</w:t>
            </w:r>
          </w:p>
          <w:p w14:paraId="2595255A" w14:textId="6DADEA9F" w:rsidR="003057EB" w:rsidRDefault="003057EB" w:rsidP="00DE13FE">
            <w:pPr>
              <w:pStyle w:val="TCTableBody"/>
              <w:jc w:val="center"/>
            </w:pPr>
            <w:r>
              <w:t>5’-</w:t>
            </w:r>
            <w:r w:rsidR="000D035D">
              <w:t>CGGAUGGC</w:t>
            </w:r>
            <w:r>
              <w:t>-3’</w:t>
            </w:r>
          </w:p>
          <w:p w14:paraId="63B219A4" w14:textId="0852D522" w:rsidR="000D035D" w:rsidRDefault="003057EB" w:rsidP="00DE13FE">
            <w:pPr>
              <w:pStyle w:val="TCTableBody"/>
              <w:jc w:val="center"/>
            </w:pPr>
            <w:r>
              <w:t>3’-GCCUACCG-5’</w:t>
            </w:r>
          </w:p>
        </w:tc>
        <w:tc>
          <w:tcPr>
            <w:tcW w:w="1487" w:type="dxa"/>
            <w:vMerge w:val="restart"/>
            <w:tcBorders>
              <w:left w:val="single" w:sz="4" w:space="0" w:color="000000"/>
              <w:bottom w:val="single" w:sz="4" w:space="0" w:color="000000"/>
            </w:tcBorders>
            <w:tcMar>
              <w:top w:w="55" w:type="dxa"/>
              <w:bottom w:w="55" w:type="dxa"/>
            </w:tcMar>
            <w:vAlign w:val="center"/>
          </w:tcPr>
          <w:p w14:paraId="428E99F2" w14:textId="77777777" w:rsidR="000D035D" w:rsidRDefault="000D035D" w:rsidP="00DE13FE">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73B4ABEF" w14:textId="77777777" w:rsidR="000D035D" w:rsidRDefault="000D035D" w:rsidP="00DE13FE">
            <w:pPr>
              <w:pStyle w:val="TCTableBody"/>
              <w:jc w:val="center"/>
            </w:pPr>
            <w:commentRangeStart w:id="22"/>
            <w:commentRangeStart w:id="23"/>
            <w:r>
              <w:t>2 mM free</w:t>
            </w:r>
            <w:commentRangeEnd w:id="22"/>
            <w:r>
              <w:rPr>
                <w:rStyle w:val="CommentReference"/>
                <w:rFonts w:cs="Mangal"/>
              </w:rPr>
              <w:commentReference w:id="22"/>
            </w:r>
            <w:commentRangeEnd w:id="23"/>
            <w:r>
              <w:rPr>
                <w:rStyle w:val="CommentReference"/>
                <w:rFonts w:cs="Mangal"/>
              </w:rPr>
              <w:commentReference w:id="23"/>
            </w:r>
          </w:p>
        </w:tc>
        <w:tc>
          <w:tcPr>
            <w:tcW w:w="1487" w:type="dxa"/>
            <w:tcBorders>
              <w:top w:val="single" w:sz="4" w:space="0" w:color="000000"/>
              <w:left w:val="single" w:sz="4" w:space="0" w:color="000000"/>
            </w:tcBorders>
            <w:tcMar>
              <w:top w:w="55" w:type="dxa"/>
              <w:bottom w:w="55" w:type="dxa"/>
            </w:tcMar>
            <w:vAlign w:val="center"/>
          </w:tcPr>
          <w:p w14:paraId="7534D38D" w14:textId="77777777" w:rsidR="000D035D" w:rsidRDefault="000D035D" w:rsidP="00DE13FE">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06A4BF70" w14:textId="77777777" w:rsidR="000D035D" w:rsidRDefault="000D035D" w:rsidP="00DE13FE">
            <w:pPr>
              <w:pStyle w:val="TCTableBody"/>
              <w:jc w:val="center"/>
            </w:pPr>
            <w:r>
              <w:t>--</w:t>
            </w:r>
          </w:p>
        </w:tc>
      </w:tr>
      <w:tr w:rsidR="000D035D" w14:paraId="43CBA17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2E82A073"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64521F70"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3D8CE65A" w14:textId="77777777" w:rsidR="000D035D" w:rsidRDefault="000D035D" w:rsidP="00DE13FE">
            <w:pPr>
              <w:pStyle w:val="TCTableBody"/>
              <w:jc w:val="center"/>
            </w:pPr>
            <w:r>
              <w:t>Eco80</w:t>
            </w:r>
          </w:p>
        </w:tc>
        <w:tc>
          <w:tcPr>
            <w:tcW w:w="1487" w:type="dxa"/>
            <w:tcBorders>
              <w:left w:val="single" w:sz="4" w:space="0" w:color="000000"/>
            </w:tcBorders>
            <w:tcMar>
              <w:top w:w="55" w:type="dxa"/>
              <w:bottom w:w="55" w:type="dxa"/>
            </w:tcMar>
            <w:vAlign w:val="center"/>
          </w:tcPr>
          <w:p w14:paraId="616DDC4A" w14:textId="77777777" w:rsidR="000D035D" w:rsidRDefault="000D035D" w:rsidP="00DE13FE">
            <w:pPr>
              <w:pStyle w:val="TCTableBody"/>
              <w:jc w:val="center"/>
            </w:pPr>
            <w:r>
              <w:t>-15.00 (0.23)</w:t>
            </w:r>
          </w:p>
        </w:tc>
        <w:tc>
          <w:tcPr>
            <w:tcW w:w="1487" w:type="dxa"/>
            <w:tcBorders>
              <w:left w:val="single" w:sz="4" w:space="0" w:color="000000"/>
            </w:tcBorders>
            <w:tcMar>
              <w:top w:w="55" w:type="dxa"/>
              <w:bottom w:w="55" w:type="dxa"/>
            </w:tcMar>
            <w:vAlign w:val="center"/>
          </w:tcPr>
          <w:p w14:paraId="4EA8FBAB" w14:textId="77777777" w:rsidR="000D035D" w:rsidRDefault="000D035D" w:rsidP="00DE13FE">
            <w:pPr>
              <w:pStyle w:val="TCTableBody"/>
              <w:jc w:val="center"/>
            </w:pPr>
            <w:r>
              <w:t>+0.60 (0.32)</w:t>
            </w:r>
          </w:p>
        </w:tc>
      </w:tr>
      <w:tr w:rsidR="000D035D" w14:paraId="02FDA91B"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75FE43F8"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68276F5"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461A6434" w14:textId="77777777" w:rsidR="000D035D" w:rsidRDefault="000D035D" w:rsidP="00DE13FE">
            <w:pPr>
              <w:pStyle w:val="TCTableBody"/>
              <w:jc w:val="center"/>
            </w:pPr>
            <w:r>
              <w:t>NTPCM</w:t>
            </w:r>
          </w:p>
        </w:tc>
        <w:tc>
          <w:tcPr>
            <w:tcW w:w="1487" w:type="dxa"/>
            <w:tcBorders>
              <w:left w:val="single" w:sz="4" w:space="0" w:color="000000"/>
            </w:tcBorders>
            <w:tcMar>
              <w:top w:w="55" w:type="dxa"/>
              <w:bottom w:w="55" w:type="dxa"/>
            </w:tcMar>
            <w:vAlign w:val="center"/>
          </w:tcPr>
          <w:p w14:paraId="7D82F880" w14:textId="77777777" w:rsidR="000D035D" w:rsidRDefault="000D035D" w:rsidP="00DE13FE">
            <w:pPr>
              <w:pStyle w:val="TCTableBody"/>
              <w:jc w:val="center"/>
            </w:pPr>
            <w:r>
              <w:t>-15.28 (0.23)</w:t>
            </w:r>
          </w:p>
        </w:tc>
        <w:tc>
          <w:tcPr>
            <w:tcW w:w="1487" w:type="dxa"/>
            <w:tcBorders>
              <w:left w:val="single" w:sz="4" w:space="0" w:color="000000"/>
            </w:tcBorders>
            <w:tcMar>
              <w:top w:w="55" w:type="dxa"/>
              <w:bottom w:w="55" w:type="dxa"/>
            </w:tcMar>
            <w:vAlign w:val="center"/>
          </w:tcPr>
          <w:p w14:paraId="24844FFF" w14:textId="77777777" w:rsidR="000D035D" w:rsidRDefault="000D035D" w:rsidP="00DE13FE">
            <w:pPr>
              <w:pStyle w:val="TCTableBody"/>
              <w:jc w:val="center"/>
            </w:pPr>
            <w:r>
              <w:t>+0.32 (0.33)</w:t>
            </w:r>
          </w:p>
        </w:tc>
      </w:tr>
      <w:tr w:rsidR="000D035D" w14:paraId="23D1F6C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4D1E84"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21988027" w14:textId="77777777" w:rsidR="000D035D" w:rsidRDefault="000D035D" w:rsidP="00DE13FE">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72792C9C" w14:textId="77777777" w:rsidR="000D035D" w:rsidRDefault="000D035D" w:rsidP="00DE13FE">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DB151B6" w14:textId="77777777" w:rsidR="000D035D" w:rsidRDefault="000D035D" w:rsidP="00DE13FE">
            <w:pPr>
              <w:pStyle w:val="TCTableBody"/>
              <w:jc w:val="center"/>
            </w:pPr>
            <w:r>
              <w:t>-15.20 (0.23)</w:t>
            </w:r>
          </w:p>
        </w:tc>
        <w:tc>
          <w:tcPr>
            <w:tcW w:w="1487" w:type="dxa"/>
            <w:tcBorders>
              <w:left w:val="single" w:sz="4" w:space="0" w:color="000000"/>
              <w:bottom w:val="single" w:sz="4" w:space="0" w:color="000000"/>
            </w:tcBorders>
            <w:tcMar>
              <w:top w:w="55" w:type="dxa"/>
              <w:bottom w:w="55" w:type="dxa"/>
            </w:tcMar>
            <w:vAlign w:val="center"/>
          </w:tcPr>
          <w:p w14:paraId="06988278" w14:textId="77777777" w:rsidR="000D035D" w:rsidRDefault="000D035D" w:rsidP="00DE13FE">
            <w:pPr>
              <w:pStyle w:val="TCTableBody"/>
              <w:jc w:val="center"/>
            </w:pPr>
            <w:r>
              <w:t>+0.40 (0.33)</w:t>
            </w:r>
          </w:p>
        </w:tc>
      </w:tr>
      <w:tr w:rsidR="000D035D" w14:paraId="249893A2"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3FE7743" w14:textId="77777777" w:rsidR="003057EB" w:rsidRDefault="000D035D" w:rsidP="00DE13FE">
            <w:pPr>
              <w:pStyle w:val="TCTableBody"/>
              <w:jc w:val="center"/>
            </w:pPr>
            <w:r>
              <w:t>2:</w:t>
            </w:r>
          </w:p>
          <w:p w14:paraId="1E920F20" w14:textId="77777777" w:rsidR="003057EB" w:rsidRDefault="003057EB" w:rsidP="00DE13FE">
            <w:pPr>
              <w:pStyle w:val="TCTableBody"/>
              <w:jc w:val="center"/>
            </w:pPr>
            <w:r>
              <w:t>5’-</w:t>
            </w:r>
            <w:r w:rsidR="000D035D">
              <w:t>CGCAUCCU</w:t>
            </w:r>
            <w:r>
              <w:t>-3’</w:t>
            </w:r>
          </w:p>
          <w:p w14:paraId="48F5318B" w14:textId="78ED4958" w:rsidR="000D035D" w:rsidRDefault="003057EB" w:rsidP="00DE13FE">
            <w:pPr>
              <w:pStyle w:val="TCTableBody"/>
              <w:jc w:val="center"/>
            </w:pPr>
            <w:r>
              <w:t>3’-GCGUAGGA-5’</w:t>
            </w:r>
          </w:p>
        </w:tc>
        <w:tc>
          <w:tcPr>
            <w:tcW w:w="1487" w:type="dxa"/>
            <w:vMerge w:val="restart"/>
            <w:tcBorders>
              <w:left w:val="single" w:sz="4" w:space="0" w:color="000000"/>
              <w:bottom w:val="single" w:sz="4" w:space="0" w:color="000000"/>
            </w:tcBorders>
            <w:tcMar>
              <w:top w:w="55" w:type="dxa"/>
              <w:bottom w:w="55" w:type="dxa"/>
            </w:tcMar>
            <w:vAlign w:val="center"/>
          </w:tcPr>
          <w:p w14:paraId="017A8801" w14:textId="77777777" w:rsidR="000D035D" w:rsidRDefault="000D035D" w:rsidP="00DE13FE">
            <w:pPr>
              <w:pStyle w:val="TCTableBody"/>
              <w:jc w:val="center"/>
            </w:pPr>
            <w:r>
              <w:t>38%</w:t>
            </w:r>
          </w:p>
        </w:tc>
        <w:tc>
          <w:tcPr>
            <w:tcW w:w="1487" w:type="dxa"/>
            <w:tcBorders>
              <w:left w:val="single" w:sz="4" w:space="0" w:color="000000"/>
            </w:tcBorders>
            <w:tcMar>
              <w:top w:w="55" w:type="dxa"/>
              <w:bottom w:w="55" w:type="dxa"/>
            </w:tcMar>
            <w:vAlign w:val="center"/>
          </w:tcPr>
          <w:p w14:paraId="54C02E0F" w14:textId="77777777" w:rsidR="000D035D" w:rsidRDefault="000D035D" w:rsidP="00DE13FE">
            <w:pPr>
              <w:pStyle w:val="TCTableBody"/>
              <w:jc w:val="center"/>
            </w:pPr>
            <w:r>
              <w:t>2 mM free</w:t>
            </w:r>
          </w:p>
        </w:tc>
        <w:tc>
          <w:tcPr>
            <w:tcW w:w="1487" w:type="dxa"/>
            <w:tcBorders>
              <w:left w:val="single" w:sz="4" w:space="0" w:color="000000"/>
            </w:tcBorders>
            <w:tcMar>
              <w:top w:w="55" w:type="dxa"/>
              <w:bottom w:w="55" w:type="dxa"/>
            </w:tcMar>
            <w:vAlign w:val="center"/>
          </w:tcPr>
          <w:p w14:paraId="6BB3C8EB" w14:textId="77777777" w:rsidR="000D035D" w:rsidRDefault="000D035D" w:rsidP="00DE13FE">
            <w:pPr>
              <w:pStyle w:val="TCTableBody"/>
              <w:jc w:val="center"/>
            </w:pPr>
            <w:r>
              <w:t>-13.82 (0.21)</w:t>
            </w:r>
          </w:p>
        </w:tc>
        <w:tc>
          <w:tcPr>
            <w:tcW w:w="1487" w:type="dxa"/>
            <w:tcBorders>
              <w:left w:val="single" w:sz="4" w:space="0" w:color="000000"/>
            </w:tcBorders>
            <w:tcMar>
              <w:top w:w="55" w:type="dxa"/>
              <w:bottom w:w="55" w:type="dxa"/>
            </w:tcMar>
            <w:vAlign w:val="center"/>
          </w:tcPr>
          <w:p w14:paraId="6B2FD202" w14:textId="77777777" w:rsidR="000D035D" w:rsidRDefault="000D035D" w:rsidP="00DE13FE">
            <w:pPr>
              <w:pStyle w:val="TCTableBody"/>
              <w:jc w:val="center"/>
            </w:pPr>
            <w:r>
              <w:t>--</w:t>
            </w:r>
          </w:p>
        </w:tc>
      </w:tr>
      <w:tr w:rsidR="000D035D" w14:paraId="6BD66199"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0C647FE7"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068B706D"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2E64BF38" w14:textId="77777777" w:rsidR="000D035D" w:rsidRDefault="000D035D" w:rsidP="00DE13FE">
            <w:pPr>
              <w:pStyle w:val="TCTableBody"/>
              <w:jc w:val="center"/>
            </w:pPr>
            <w:r>
              <w:t>Eco80</w:t>
            </w:r>
          </w:p>
        </w:tc>
        <w:tc>
          <w:tcPr>
            <w:tcW w:w="1487" w:type="dxa"/>
            <w:tcBorders>
              <w:left w:val="single" w:sz="4" w:space="0" w:color="000000"/>
            </w:tcBorders>
            <w:tcMar>
              <w:top w:w="55" w:type="dxa"/>
              <w:bottom w:w="55" w:type="dxa"/>
            </w:tcMar>
            <w:vAlign w:val="center"/>
          </w:tcPr>
          <w:p w14:paraId="6A0894F8" w14:textId="77777777" w:rsidR="000D035D" w:rsidRDefault="000D035D" w:rsidP="00DE13FE">
            <w:pPr>
              <w:pStyle w:val="TCTableBody"/>
              <w:jc w:val="center"/>
            </w:pPr>
            <w:r>
              <w:t>-12.70 (0.19)</w:t>
            </w:r>
          </w:p>
        </w:tc>
        <w:tc>
          <w:tcPr>
            <w:tcW w:w="1487" w:type="dxa"/>
            <w:tcBorders>
              <w:left w:val="single" w:sz="4" w:space="0" w:color="000000"/>
            </w:tcBorders>
            <w:tcMar>
              <w:top w:w="55" w:type="dxa"/>
              <w:bottom w:w="55" w:type="dxa"/>
            </w:tcMar>
            <w:vAlign w:val="center"/>
          </w:tcPr>
          <w:p w14:paraId="6647CED3" w14:textId="77777777" w:rsidR="000D035D" w:rsidRDefault="000D035D" w:rsidP="00DE13FE">
            <w:pPr>
              <w:pStyle w:val="TCTableBody"/>
              <w:jc w:val="center"/>
            </w:pPr>
            <w:r>
              <w:t>+1.12 (0.28)</w:t>
            </w:r>
          </w:p>
        </w:tc>
      </w:tr>
      <w:tr w:rsidR="000D035D" w14:paraId="2349514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A6B0878"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1730AE00"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418FF7A3" w14:textId="77777777" w:rsidR="000D035D" w:rsidRDefault="000D035D" w:rsidP="00DE13FE">
            <w:pPr>
              <w:pStyle w:val="TCTableBody"/>
              <w:jc w:val="center"/>
            </w:pPr>
            <w:r>
              <w:t>NTPCM</w:t>
            </w:r>
          </w:p>
        </w:tc>
        <w:tc>
          <w:tcPr>
            <w:tcW w:w="1487" w:type="dxa"/>
            <w:tcBorders>
              <w:left w:val="single" w:sz="4" w:space="0" w:color="000000"/>
            </w:tcBorders>
            <w:tcMar>
              <w:top w:w="55" w:type="dxa"/>
              <w:bottom w:w="55" w:type="dxa"/>
            </w:tcMar>
            <w:vAlign w:val="center"/>
          </w:tcPr>
          <w:p w14:paraId="4B1C068D" w14:textId="77777777" w:rsidR="000D035D" w:rsidRDefault="000D035D" w:rsidP="00DE13FE">
            <w:pPr>
              <w:pStyle w:val="TCTableBody"/>
              <w:jc w:val="center"/>
            </w:pPr>
            <w:r>
              <w:t>-13.41 (0.20)</w:t>
            </w:r>
          </w:p>
        </w:tc>
        <w:tc>
          <w:tcPr>
            <w:tcW w:w="1487" w:type="dxa"/>
            <w:tcBorders>
              <w:left w:val="single" w:sz="4" w:space="0" w:color="000000"/>
            </w:tcBorders>
            <w:tcMar>
              <w:top w:w="55" w:type="dxa"/>
              <w:bottom w:w="55" w:type="dxa"/>
            </w:tcMar>
            <w:vAlign w:val="center"/>
          </w:tcPr>
          <w:p w14:paraId="0D341D00" w14:textId="77777777" w:rsidR="000D035D" w:rsidRDefault="000D035D" w:rsidP="00DE13FE">
            <w:pPr>
              <w:pStyle w:val="TCTableBody"/>
              <w:jc w:val="center"/>
            </w:pPr>
            <w:r>
              <w:t>+0.41 (0.29)</w:t>
            </w:r>
          </w:p>
        </w:tc>
      </w:tr>
      <w:tr w:rsidR="000D035D" w14:paraId="6B07BB1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4EC1020A"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5D781844" w14:textId="77777777" w:rsidR="000D035D" w:rsidRDefault="000D035D" w:rsidP="00DE13FE">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347D25A" w14:textId="77777777" w:rsidR="000D035D" w:rsidRDefault="000D035D" w:rsidP="00DE13FE">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555DA4E1" w14:textId="77777777" w:rsidR="000D035D" w:rsidRDefault="000D035D" w:rsidP="00DE13FE">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048B31F2" w14:textId="77777777" w:rsidR="000D035D" w:rsidRDefault="000D035D" w:rsidP="00DE13FE">
            <w:pPr>
              <w:pStyle w:val="TCTableBody"/>
              <w:jc w:val="center"/>
            </w:pPr>
            <w:r>
              <w:t>-0.40 (0.30)</w:t>
            </w:r>
          </w:p>
        </w:tc>
      </w:tr>
      <w:tr w:rsidR="000D035D" w14:paraId="1651F178"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EC39935" w14:textId="77777777" w:rsidR="003057EB" w:rsidRDefault="000D035D" w:rsidP="003057EB">
            <w:pPr>
              <w:pStyle w:val="TCTableBody"/>
              <w:jc w:val="center"/>
            </w:pPr>
            <w:r>
              <w:t>3:</w:t>
            </w:r>
          </w:p>
          <w:p w14:paraId="60FE4805" w14:textId="77777777" w:rsidR="003057EB" w:rsidRDefault="003057EB" w:rsidP="003057EB">
            <w:pPr>
              <w:pStyle w:val="TCTableBody"/>
              <w:jc w:val="center"/>
            </w:pPr>
            <w:r>
              <w:t>5’-</w:t>
            </w:r>
            <w:r w:rsidR="000D035D">
              <w:t>CGUAUGUA</w:t>
            </w:r>
            <w:r>
              <w:t>-3’</w:t>
            </w:r>
          </w:p>
          <w:p w14:paraId="22A1920A" w14:textId="3F373885" w:rsidR="000D035D" w:rsidRDefault="003057EB" w:rsidP="003057EB">
            <w:pPr>
              <w:pStyle w:val="TCTableBody"/>
              <w:jc w:val="center"/>
            </w:pPr>
            <w:r>
              <w:t>3’-GCAUACAU-5’</w:t>
            </w:r>
          </w:p>
        </w:tc>
        <w:tc>
          <w:tcPr>
            <w:tcW w:w="1487" w:type="dxa"/>
            <w:vMerge w:val="restart"/>
            <w:tcBorders>
              <w:left w:val="single" w:sz="4" w:space="0" w:color="000000"/>
              <w:bottom w:val="single" w:sz="4" w:space="0" w:color="000000"/>
            </w:tcBorders>
            <w:tcMar>
              <w:top w:w="55" w:type="dxa"/>
              <w:bottom w:w="55" w:type="dxa"/>
            </w:tcMar>
            <w:vAlign w:val="center"/>
          </w:tcPr>
          <w:p w14:paraId="2B6C4919" w14:textId="77777777" w:rsidR="000D035D" w:rsidRDefault="000D035D" w:rsidP="00DE13FE">
            <w:pPr>
              <w:pStyle w:val="TCTableBody"/>
              <w:jc w:val="center"/>
            </w:pPr>
            <w:r>
              <w:t>63%</w:t>
            </w:r>
          </w:p>
        </w:tc>
        <w:tc>
          <w:tcPr>
            <w:tcW w:w="1487" w:type="dxa"/>
            <w:tcBorders>
              <w:left w:val="single" w:sz="4" w:space="0" w:color="000000"/>
            </w:tcBorders>
            <w:tcMar>
              <w:top w:w="55" w:type="dxa"/>
              <w:bottom w:w="55" w:type="dxa"/>
            </w:tcMar>
            <w:vAlign w:val="center"/>
          </w:tcPr>
          <w:p w14:paraId="743D1826" w14:textId="77777777" w:rsidR="000D035D" w:rsidRDefault="000D035D" w:rsidP="00DE13FE">
            <w:pPr>
              <w:pStyle w:val="TCTableBody"/>
              <w:jc w:val="center"/>
            </w:pPr>
            <w:r>
              <w:t>2 mM free</w:t>
            </w:r>
          </w:p>
        </w:tc>
        <w:tc>
          <w:tcPr>
            <w:tcW w:w="1487" w:type="dxa"/>
            <w:tcBorders>
              <w:left w:val="single" w:sz="4" w:space="0" w:color="000000"/>
            </w:tcBorders>
            <w:tcMar>
              <w:top w:w="55" w:type="dxa"/>
              <w:bottom w:w="55" w:type="dxa"/>
            </w:tcMar>
            <w:vAlign w:val="center"/>
          </w:tcPr>
          <w:p w14:paraId="66D4625D" w14:textId="77777777" w:rsidR="000D035D" w:rsidRDefault="000D035D" w:rsidP="00DE13FE">
            <w:pPr>
              <w:pStyle w:val="TCTableBody"/>
              <w:jc w:val="center"/>
            </w:pPr>
            <w:r>
              <w:t>-10.85 (0.16)</w:t>
            </w:r>
          </w:p>
        </w:tc>
        <w:tc>
          <w:tcPr>
            <w:tcW w:w="1487" w:type="dxa"/>
            <w:tcBorders>
              <w:left w:val="single" w:sz="4" w:space="0" w:color="000000"/>
            </w:tcBorders>
            <w:tcMar>
              <w:top w:w="55" w:type="dxa"/>
              <w:bottom w:w="55" w:type="dxa"/>
            </w:tcMar>
            <w:vAlign w:val="center"/>
          </w:tcPr>
          <w:p w14:paraId="7CCE6DA9" w14:textId="77777777" w:rsidR="000D035D" w:rsidRDefault="000D035D" w:rsidP="00DE13FE">
            <w:pPr>
              <w:pStyle w:val="TCTableBody"/>
              <w:jc w:val="center"/>
            </w:pPr>
            <w:r>
              <w:t>--</w:t>
            </w:r>
          </w:p>
        </w:tc>
      </w:tr>
      <w:tr w:rsidR="000D035D" w14:paraId="01D13D3B"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60A952D9"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5ADC28E5"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4B19BFC5" w14:textId="77777777" w:rsidR="000D035D" w:rsidRDefault="000D035D" w:rsidP="00DE13FE">
            <w:pPr>
              <w:pStyle w:val="TCTableBody"/>
              <w:jc w:val="center"/>
            </w:pPr>
            <w:r>
              <w:t>Eco80</w:t>
            </w:r>
          </w:p>
        </w:tc>
        <w:tc>
          <w:tcPr>
            <w:tcW w:w="1487" w:type="dxa"/>
            <w:tcBorders>
              <w:left w:val="single" w:sz="4" w:space="0" w:color="000000"/>
            </w:tcBorders>
            <w:tcMar>
              <w:top w:w="55" w:type="dxa"/>
              <w:bottom w:w="55" w:type="dxa"/>
            </w:tcMar>
            <w:vAlign w:val="center"/>
          </w:tcPr>
          <w:p w14:paraId="35DEB598" w14:textId="77777777" w:rsidR="000D035D" w:rsidRDefault="000D035D" w:rsidP="00DE13FE">
            <w:pPr>
              <w:pStyle w:val="TCTableBody"/>
              <w:jc w:val="center"/>
            </w:pPr>
            <w:r>
              <w:t>-10.41 (0.16)</w:t>
            </w:r>
          </w:p>
        </w:tc>
        <w:tc>
          <w:tcPr>
            <w:tcW w:w="1487" w:type="dxa"/>
            <w:tcBorders>
              <w:left w:val="single" w:sz="4" w:space="0" w:color="000000"/>
            </w:tcBorders>
            <w:tcMar>
              <w:top w:w="55" w:type="dxa"/>
              <w:bottom w:w="55" w:type="dxa"/>
            </w:tcMar>
            <w:vAlign w:val="center"/>
          </w:tcPr>
          <w:p w14:paraId="3BE95792" w14:textId="77777777" w:rsidR="000D035D" w:rsidRDefault="000D035D" w:rsidP="00DE13FE">
            <w:pPr>
              <w:pStyle w:val="TCTableBody"/>
              <w:jc w:val="center"/>
            </w:pPr>
            <w:r>
              <w:t>+0.44 (0.23)</w:t>
            </w:r>
          </w:p>
        </w:tc>
      </w:tr>
      <w:tr w:rsidR="000D035D" w14:paraId="1FC98DA8"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326B4F5"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0EF90183"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01BBB54B" w14:textId="77777777" w:rsidR="000D035D" w:rsidRDefault="000D035D" w:rsidP="00DE13FE">
            <w:pPr>
              <w:pStyle w:val="TCTableBody"/>
              <w:jc w:val="center"/>
            </w:pPr>
            <w:r>
              <w:t>NTPCM</w:t>
            </w:r>
          </w:p>
        </w:tc>
        <w:tc>
          <w:tcPr>
            <w:tcW w:w="1487" w:type="dxa"/>
            <w:tcBorders>
              <w:left w:val="single" w:sz="4" w:space="0" w:color="000000"/>
            </w:tcBorders>
            <w:tcMar>
              <w:top w:w="55" w:type="dxa"/>
              <w:bottom w:w="55" w:type="dxa"/>
            </w:tcMar>
            <w:vAlign w:val="center"/>
          </w:tcPr>
          <w:p w14:paraId="1926A24A" w14:textId="77777777" w:rsidR="000D035D" w:rsidRDefault="000D035D" w:rsidP="00DE13FE">
            <w:pPr>
              <w:pStyle w:val="TCTableBody"/>
              <w:jc w:val="center"/>
            </w:pPr>
            <w:r>
              <w:t>-10.30 (0.15)</w:t>
            </w:r>
          </w:p>
        </w:tc>
        <w:tc>
          <w:tcPr>
            <w:tcW w:w="1487" w:type="dxa"/>
            <w:tcBorders>
              <w:left w:val="single" w:sz="4" w:space="0" w:color="000000"/>
            </w:tcBorders>
            <w:tcMar>
              <w:top w:w="55" w:type="dxa"/>
              <w:bottom w:w="55" w:type="dxa"/>
            </w:tcMar>
            <w:vAlign w:val="center"/>
          </w:tcPr>
          <w:p w14:paraId="7A2CB285" w14:textId="77777777" w:rsidR="000D035D" w:rsidRDefault="000D035D" w:rsidP="00DE13FE">
            <w:pPr>
              <w:pStyle w:val="TCTableBody"/>
              <w:jc w:val="center"/>
            </w:pPr>
            <w:r>
              <w:t>+0.55 (0.22)</w:t>
            </w:r>
          </w:p>
        </w:tc>
      </w:tr>
      <w:tr w:rsidR="000D035D" w14:paraId="2593ACA7"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124C2AE5"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0F1643E6" w14:textId="77777777" w:rsidR="000D035D" w:rsidRDefault="000D035D" w:rsidP="00DE13FE">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4378493" w14:textId="77777777" w:rsidR="000D035D" w:rsidRDefault="000D035D" w:rsidP="00DE13FE">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E5FA2E" w14:textId="77777777" w:rsidR="000D035D" w:rsidRDefault="000D035D" w:rsidP="00DE13FE">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51BB9D70" w14:textId="77777777" w:rsidR="000D035D" w:rsidRDefault="000D035D" w:rsidP="00DE13FE">
            <w:pPr>
              <w:pStyle w:val="TCTableBody"/>
              <w:jc w:val="center"/>
            </w:pPr>
            <w:r>
              <w:t>0.00 (0.23)</w:t>
            </w:r>
          </w:p>
        </w:tc>
      </w:tr>
      <w:tr w:rsidR="000D035D" w14:paraId="283D24CA"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7DABFE20" w14:textId="77777777" w:rsidR="003057EB" w:rsidRDefault="000D035D" w:rsidP="00DE13FE">
            <w:pPr>
              <w:pStyle w:val="TCTableBody"/>
              <w:jc w:val="center"/>
            </w:pPr>
            <w:r>
              <w:t>4:</w:t>
            </w:r>
          </w:p>
          <w:p w14:paraId="1A3B04B8" w14:textId="77777777" w:rsidR="003057EB" w:rsidRDefault="003057EB" w:rsidP="00DE13FE">
            <w:pPr>
              <w:pStyle w:val="TCTableBody"/>
              <w:jc w:val="center"/>
            </w:pPr>
            <w:r>
              <w:t>5’-</w:t>
            </w:r>
            <w:r w:rsidR="000D035D">
              <w:t>CCAUAUCA</w:t>
            </w:r>
            <w:r>
              <w:t>-3’</w:t>
            </w:r>
          </w:p>
          <w:p w14:paraId="2D5349C7" w14:textId="29AA8880" w:rsidR="000D035D" w:rsidRDefault="003057EB" w:rsidP="00DE13FE">
            <w:pPr>
              <w:pStyle w:val="TCTableBody"/>
              <w:jc w:val="center"/>
            </w:pPr>
            <w:r>
              <w:t>3’-GGUAUAGU-5’</w:t>
            </w:r>
          </w:p>
        </w:tc>
        <w:tc>
          <w:tcPr>
            <w:tcW w:w="1487" w:type="dxa"/>
            <w:vMerge w:val="restart"/>
            <w:tcBorders>
              <w:left w:val="single" w:sz="4" w:space="0" w:color="000000"/>
              <w:bottom w:val="single" w:sz="4" w:space="0" w:color="000000"/>
            </w:tcBorders>
            <w:tcMar>
              <w:top w:w="55" w:type="dxa"/>
              <w:bottom w:w="55" w:type="dxa"/>
            </w:tcMar>
            <w:vAlign w:val="center"/>
          </w:tcPr>
          <w:p w14:paraId="6F42193A" w14:textId="77777777" w:rsidR="000D035D" w:rsidRDefault="000D035D" w:rsidP="00DE13FE">
            <w:pPr>
              <w:pStyle w:val="TCTableBody"/>
              <w:jc w:val="center"/>
            </w:pPr>
            <w:r>
              <w:t>63%</w:t>
            </w:r>
          </w:p>
        </w:tc>
        <w:tc>
          <w:tcPr>
            <w:tcW w:w="1487" w:type="dxa"/>
            <w:tcBorders>
              <w:left w:val="single" w:sz="4" w:space="0" w:color="000000"/>
            </w:tcBorders>
            <w:tcMar>
              <w:top w:w="55" w:type="dxa"/>
              <w:bottom w:w="55" w:type="dxa"/>
            </w:tcMar>
            <w:vAlign w:val="center"/>
          </w:tcPr>
          <w:p w14:paraId="55CEC047" w14:textId="77777777" w:rsidR="000D035D" w:rsidRDefault="000D035D" w:rsidP="00DE13FE">
            <w:pPr>
              <w:pStyle w:val="TCTableBody"/>
              <w:jc w:val="center"/>
            </w:pPr>
            <w:r>
              <w:t>2 mM free</w:t>
            </w:r>
          </w:p>
        </w:tc>
        <w:tc>
          <w:tcPr>
            <w:tcW w:w="1487" w:type="dxa"/>
            <w:tcBorders>
              <w:left w:val="single" w:sz="4" w:space="0" w:color="000000"/>
            </w:tcBorders>
            <w:tcMar>
              <w:top w:w="55" w:type="dxa"/>
              <w:bottom w:w="55" w:type="dxa"/>
            </w:tcMar>
            <w:vAlign w:val="center"/>
          </w:tcPr>
          <w:p w14:paraId="77B34785" w14:textId="77777777" w:rsidR="000D035D" w:rsidRDefault="000D035D" w:rsidP="00DE13FE">
            <w:pPr>
              <w:pStyle w:val="TCTableBody"/>
              <w:jc w:val="center"/>
            </w:pPr>
            <w:r>
              <w:t>-12.02 (0.18)</w:t>
            </w:r>
          </w:p>
        </w:tc>
        <w:tc>
          <w:tcPr>
            <w:tcW w:w="1487" w:type="dxa"/>
            <w:tcBorders>
              <w:left w:val="single" w:sz="4" w:space="0" w:color="000000"/>
            </w:tcBorders>
            <w:tcMar>
              <w:top w:w="55" w:type="dxa"/>
              <w:bottom w:w="55" w:type="dxa"/>
            </w:tcMar>
            <w:vAlign w:val="center"/>
          </w:tcPr>
          <w:p w14:paraId="33CBB074" w14:textId="77777777" w:rsidR="000D035D" w:rsidRDefault="000D035D" w:rsidP="00DE13FE">
            <w:pPr>
              <w:pStyle w:val="TCTableBody"/>
              <w:jc w:val="center"/>
            </w:pPr>
            <w:r>
              <w:t>--</w:t>
            </w:r>
          </w:p>
        </w:tc>
      </w:tr>
      <w:tr w:rsidR="000D035D" w14:paraId="032734E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4CB91A45"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7431AE71"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30FE1C0A" w14:textId="77777777" w:rsidR="000D035D" w:rsidRDefault="000D035D" w:rsidP="00DE13FE">
            <w:pPr>
              <w:pStyle w:val="TCTableBody"/>
              <w:jc w:val="center"/>
            </w:pPr>
            <w:r>
              <w:t>Eco80</w:t>
            </w:r>
          </w:p>
        </w:tc>
        <w:tc>
          <w:tcPr>
            <w:tcW w:w="1487" w:type="dxa"/>
            <w:tcBorders>
              <w:left w:val="single" w:sz="4" w:space="0" w:color="000000"/>
            </w:tcBorders>
            <w:tcMar>
              <w:top w:w="55" w:type="dxa"/>
              <w:bottom w:w="55" w:type="dxa"/>
            </w:tcMar>
            <w:vAlign w:val="center"/>
          </w:tcPr>
          <w:p w14:paraId="1F867032" w14:textId="77777777" w:rsidR="000D035D" w:rsidRDefault="000D035D" w:rsidP="00DE13FE">
            <w:pPr>
              <w:pStyle w:val="TCTableBody"/>
              <w:jc w:val="center"/>
            </w:pPr>
            <w:r>
              <w:t>-11.38 (0.17)</w:t>
            </w:r>
          </w:p>
        </w:tc>
        <w:tc>
          <w:tcPr>
            <w:tcW w:w="1487" w:type="dxa"/>
            <w:tcBorders>
              <w:left w:val="single" w:sz="4" w:space="0" w:color="000000"/>
            </w:tcBorders>
            <w:tcMar>
              <w:top w:w="55" w:type="dxa"/>
              <w:bottom w:w="55" w:type="dxa"/>
            </w:tcMar>
            <w:vAlign w:val="center"/>
          </w:tcPr>
          <w:p w14:paraId="038AE95D" w14:textId="77777777" w:rsidR="000D035D" w:rsidRDefault="000D035D" w:rsidP="00DE13FE">
            <w:pPr>
              <w:pStyle w:val="TCTableBody"/>
              <w:jc w:val="center"/>
            </w:pPr>
            <w:r>
              <w:t>+0.64 (0.25)</w:t>
            </w:r>
          </w:p>
        </w:tc>
      </w:tr>
      <w:tr w:rsidR="000D035D" w14:paraId="3DC90D30"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2266562"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660C08B0"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76B63F98" w14:textId="77777777" w:rsidR="000D035D" w:rsidRDefault="000D035D" w:rsidP="00DE13FE">
            <w:pPr>
              <w:pStyle w:val="TCTableBody"/>
              <w:jc w:val="center"/>
            </w:pPr>
            <w:r>
              <w:t>NTPCM</w:t>
            </w:r>
          </w:p>
        </w:tc>
        <w:tc>
          <w:tcPr>
            <w:tcW w:w="1487" w:type="dxa"/>
            <w:tcBorders>
              <w:left w:val="single" w:sz="4" w:space="0" w:color="000000"/>
            </w:tcBorders>
            <w:tcMar>
              <w:top w:w="55" w:type="dxa"/>
              <w:bottom w:w="55" w:type="dxa"/>
            </w:tcMar>
            <w:vAlign w:val="center"/>
          </w:tcPr>
          <w:p w14:paraId="48B2AD7E" w14:textId="77777777" w:rsidR="000D035D" w:rsidRDefault="000D035D" w:rsidP="00DE13FE">
            <w:pPr>
              <w:pStyle w:val="TCTableBody"/>
              <w:jc w:val="center"/>
            </w:pPr>
            <w:r>
              <w:t>-11.50 (0.17)</w:t>
            </w:r>
          </w:p>
        </w:tc>
        <w:tc>
          <w:tcPr>
            <w:tcW w:w="1487" w:type="dxa"/>
            <w:tcBorders>
              <w:left w:val="single" w:sz="4" w:space="0" w:color="000000"/>
            </w:tcBorders>
            <w:tcMar>
              <w:top w:w="55" w:type="dxa"/>
              <w:bottom w:w="55" w:type="dxa"/>
            </w:tcMar>
            <w:vAlign w:val="center"/>
          </w:tcPr>
          <w:p w14:paraId="09B69D9C" w14:textId="77777777" w:rsidR="000D035D" w:rsidRDefault="000D035D" w:rsidP="00DE13FE">
            <w:pPr>
              <w:pStyle w:val="TCTableBody"/>
              <w:jc w:val="center"/>
            </w:pPr>
            <w:r>
              <w:t>+0.52 (0.25)</w:t>
            </w:r>
          </w:p>
        </w:tc>
      </w:tr>
      <w:tr w:rsidR="000D035D" w14:paraId="209FE00F"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650BC805"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10056300" w14:textId="77777777" w:rsidR="000D035D" w:rsidRDefault="000D035D" w:rsidP="00DE13FE">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9B3C227" w14:textId="77777777" w:rsidR="000D035D" w:rsidRDefault="000D035D" w:rsidP="00DE13FE">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2C3320" w14:textId="77777777" w:rsidR="000D035D" w:rsidRDefault="000D035D" w:rsidP="00DE13FE">
            <w:pPr>
              <w:pStyle w:val="TCTableBody"/>
              <w:jc w:val="center"/>
            </w:pPr>
            <w:r>
              <w:t>-11.90 (0.18)</w:t>
            </w:r>
          </w:p>
        </w:tc>
        <w:tc>
          <w:tcPr>
            <w:tcW w:w="1487" w:type="dxa"/>
            <w:tcBorders>
              <w:left w:val="single" w:sz="4" w:space="0" w:color="000000"/>
              <w:bottom w:val="single" w:sz="4" w:space="0" w:color="000000"/>
            </w:tcBorders>
            <w:tcMar>
              <w:top w:w="55" w:type="dxa"/>
              <w:bottom w:w="55" w:type="dxa"/>
            </w:tcMar>
            <w:vAlign w:val="center"/>
          </w:tcPr>
          <w:p w14:paraId="7AB22E1C" w14:textId="77777777" w:rsidR="000D035D" w:rsidRDefault="000D035D" w:rsidP="00DE13FE">
            <w:pPr>
              <w:pStyle w:val="TCTableBody"/>
              <w:jc w:val="center"/>
            </w:pPr>
            <w:r>
              <w:t>+0.12 (0.25)</w:t>
            </w:r>
          </w:p>
        </w:tc>
      </w:tr>
      <w:tr w:rsidR="000D035D" w14:paraId="1268B251"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59D7C928" w14:textId="77777777" w:rsidR="003057EB" w:rsidRDefault="000D035D" w:rsidP="00DE13FE">
            <w:pPr>
              <w:pStyle w:val="TCTableBody"/>
              <w:jc w:val="center"/>
            </w:pPr>
            <w:r>
              <w:t>5</w:t>
            </w:r>
            <w:r w:rsidR="003057EB">
              <w:t>:</w:t>
            </w:r>
          </w:p>
          <w:p w14:paraId="5BF8CD9F" w14:textId="77777777" w:rsidR="003057EB" w:rsidRDefault="003057EB" w:rsidP="00DE13FE">
            <w:pPr>
              <w:pStyle w:val="TCTableBody"/>
              <w:jc w:val="center"/>
            </w:pPr>
            <w:r>
              <w:t>5’-</w:t>
            </w:r>
            <w:r w:rsidR="000D035D">
              <w:t>CCAUAUUA</w:t>
            </w:r>
            <w:r>
              <w:t>-3’</w:t>
            </w:r>
          </w:p>
          <w:p w14:paraId="30636AE7" w14:textId="128C74A9" w:rsidR="000D035D" w:rsidRDefault="003057EB" w:rsidP="00DE13FE">
            <w:pPr>
              <w:pStyle w:val="TCTableBody"/>
              <w:jc w:val="center"/>
            </w:pPr>
            <w:r>
              <w:t>3’-GGUAUAAU-5’</w:t>
            </w:r>
          </w:p>
        </w:tc>
        <w:tc>
          <w:tcPr>
            <w:tcW w:w="1487" w:type="dxa"/>
            <w:vMerge w:val="restart"/>
            <w:tcBorders>
              <w:left w:val="single" w:sz="4" w:space="0" w:color="000000"/>
              <w:bottom w:val="single" w:sz="4" w:space="0" w:color="000000"/>
            </w:tcBorders>
            <w:tcMar>
              <w:top w:w="55" w:type="dxa"/>
              <w:bottom w:w="55" w:type="dxa"/>
            </w:tcMar>
            <w:vAlign w:val="center"/>
          </w:tcPr>
          <w:p w14:paraId="7108F662" w14:textId="77777777" w:rsidR="000D035D" w:rsidRDefault="000D035D" w:rsidP="00DE13FE">
            <w:pPr>
              <w:pStyle w:val="TCTableBody"/>
              <w:jc w:val="center"/>
            </w:pPr>
            <w:r>
              <w:t>75%</w:t>
            </w:r>
          </w:p>
        </w:tc>
        <w:tc>
          <w:tcPr>
            <w:tcW w:w="1487" w:type="dxa"/>
            <w:tcBorders>
              <w:left w:val="single" w:sz="4" w:space="0" w:color="000000"/>
            </w:tcBorders>
            <w:tcMar>
              <w:top w:w="55" w:type="dxa"/>
              <w:bottom w:w="55" w:type="dxa"/>
            </w:tcMar>
            <w:vAlign w:val="center"/>
          </w:tcPr>
          <w:p w14:paraId="7FE0FEF7" w14:textId="77777777" w:rsidR="000D035D" w:rsidRDefault="000D035D" w:rsidP="00DE13FE">
            <w:pPr>
              <w:pStyle w:val="TCTableBody"/>
              <w:jc w:val="center"/>
            </w:pPr>
            <w:r>
              <w:t>2 mM free</w:t>
            </w:r>
          </w:p>
        </w:tc>
        <w:tc>
          <w:tcPr>
            <w:tcW w:w="1487" w:type="dxa"/>
            <w:tcBorders>
              <w:left w:val="single" w:sz="4" w:space="0" w:color="000000"/>
            </w:tcBorders>
            <w:tcMar>
              <w:top w:w="55" w:type="dxa"/>
              <w:bottom w:w="55" w:type="dxa"/>
            </w:tcMar>
            <w:vAlign w:val="center"/>
          </w:tcPr>
          <w:p w14:paraId="75A24330" w14:textId="77777777" w:rsidR="000D035D" w:rsidRDefault="000D035D" w:rsidP="00DE13FE">
            <w:pPr>
              <w:pStyle w:val="TCTableBody"/>
              <w:jc w:val="center"/>
            </w:pPr>
            <w:r>
              <w:t>-10.76 (0.16)</w:t>
            </w:r>
          </w:p>
        </w:tc>
        <w:tc>
          <w:tcPr>
            <w:tcW w:w="1487" w:type="dxa"/>
            <w:tcBorders>
              <w:left w:val="single" w:sz="4" w:space="0" w:color="000000"/>
            </w:tcBorders>
            <w:tcMar>
              <w:top w:w="55" w:type="dxa"/>
              <w:bottom w:w="55" w:type="dxa"/>
            </w:tcMar>
            <w:vAlign w:val="center"/>
          </w:tcPr>
          <w:p w14:paraId="6CF87335" w14:textId="77777777" w:rsidR="000D035D" w:rsidRDefault="000D035D" w:rsidP="00DE13FE">
            <w:pPr>
              <w:pStyle w:val="TCTableBody"/>
              <w:jc w:val="center"/>
            </w:pPr>
            <w:r>
              <w:t>--</w:t>
            </w:r>
          </w:p>
        </w:tc>
      </w:tr>
      <w:tr w:rsidR="000D035D" w14:paraId="7A75D1FC"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58D7CDB"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2FFBB693"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6697F726" w14:textId="77777777" w:rsidR="000D035D" w:rsidRDefault="000D035D" w:rsidP="00DE13FE">
            <w:pPr>
              <w:pStyle w:val="TCTableBody"/>
              <w:jc w:val="center"/>
            </w:pPr>
            <w:r>
              <w:t>Eco80</w:t>
            </w:r>
          </w:p>
        </w:tc>
        <w:tc>
          <w:tcPr>
            <w:tcW w:w="1487" w:type="dxa"/>
            <w:tcBorders>
              <w:left w:val="single" w:sz="4" w:space="0" w:color="000000"/>
            </w:tcBorders>
            <w:tcMar>
              <w:top w:w="55" w:type="dxa"/>
              <w:bottom w:w="55" w:type="dxa"/>
            </w:tcMar>
            <w:vAlign w:val="center"/>
          </w:tcPr>
          <w:p w14:paraId="6EF14D29" w14:textId="77777777" w:rsidR="000D035D" w:rsidRDefault="000D035D" w:rsidP="00DE13FE">
            <w:pPr>
              <w:pStyle w:val="TCTableBody"/>
              <w:jc w:val="center"/>
            </w:pPr>
            <w:r>
              <w:t>-10.15 (0.15)</w:t>
            </w:r>
          </w:p>
        </w:tc>
        <w:tc>
          <w:tcPr>
            <w:tcW w:w="1487" w:type="dxa"/>
            <w:tcBorders>
              <w:left w:val="single" w:sz="4" w:space="0" w:color="000000"/>
            </w:tcBorders>
            <w:tcMar>
              <w:top w:w="55" w:type="dxa"/>
              <w:bottom w:w="55" w:type="dxa"/>
            </w:tcMar>
            <w:vAlign w:val="center"/>
          </w:tcPr>
          <w:p w14:paraId="3A2A0E5D" w14:textId="77777777" w:rsidR="000D035D" w:rsidRDefault="000D035D" w:rsidP="00DE13FE">
            <w:pPr>
              <w:pStyle w:val="TCTableBody"/>
              <w:jc w:val="center"/>
            </w:pPr>
            <w:r>
              <w:t>+0.61 (0.22)</w:t>
            </w:r>
          </w:p>
        </w:tc>
      </w:tr>
      <w:tr w:rsidR="000D035D" w14:paraId="146742C3"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505A656" w14:textId="77777777" w:rsidR="000D035D" w:rsidRDefault="000D035D" w:rsidP="00DE13FE">
            <w:pPr>
              <w:pStyle w:val="TCTableBody"/>
              <w:jc w:val="center"/>
            </w:pPr>
          </w:p>
        </w:tc>
        <w:tc>
          <w:tcPr>
            <w:tcW w:w="1487" w:type="dxa"/>
            <w:vMerge/>
            <w:tcBorders>
              <w:left w:val="single" w:sz="4" w:space="0" w:color="000000"/>
            </w:tcBorders>
            <w:tcMar>
              <w:top w:w="55" w:type="dxa"/>
              <w:bottom w:w="55" w:type="dxa"/>
            </w:tcMar>
            <w:vAlign w:val="center"/>
          </w:tcPr>
          <w:p w14:paraId="14CAF967" w14:textId="77777777" w:rsidR="000D035D" w:rsidRDefault="000D035D" w:rsidP="00DE13FE">
            <w:pPr>
              <w:pStyle w:val="TCTableBody"/>
              <w:jc w:val="center"/>
            </w:pPr>
          </w:p>
        </w:tc>
        <w:tc>
          <w:tcPr>
            <w:tcW w:w="1487" w:type="dxa"/>
            <w:tcBorders>
              <w:left w:val="single" w:sz="4" w:space="0" w:color="000000"/>
            </w:tcBorders>
            <w:tcMar>
              <w:top w:w="55" w:type="dxa"/>
              <w:bottom w:w="55" w:type="dxa"/>
            </w:tcMar>
            <w:vAlign w:val="center"/>
          </w:tcPr>
          <w:p w14:paraId="49CE94D2" w14:textId="77777777" w:rsidR="000D035D" w:rsidRDefault="000D035D" w:rsidP="00DE13FE">
            <w:pPr>
              <w:pStyle w:val="TCTableBody"/>
              <w:jc w:val="center"/>
            </w:pPr>
            <w:r>
              <w:t>NTPCM</w:t>
            </w:r>
          </w:p>
        </w:tc>
        <w:tc>
          <w:tcPr>
            <w:tcW w:w="1487" w:type="dxa"/>
            <w:tcBorders>
              <w:left w:val="single" w:sz="4" w:space="0" w:color="000000"/>
            </w:tcBorders>
            <w:tcMar>
              <w:top w:w="55" w:type="dxa"/>
              <w:bottom w:w="55" w:type="dxa"/>
            </w:tcMar>
            <w:vAlign w:val="center"/>
          </w:tcPr>
          <w:p w14:paraId="1530232B" w14:textId="77777777" w:rsidR="000D035D" w:rsidRDefault="000D035D" w:rsidP="00DE13FE">
            <w:pPr>
              <w:pStyle w:val="TCTableBody"/>
              <w:jc w:val="center"/>
            </w:pPr>
            <w:r>
              <w:t>-10.16 (0.15)</w:t>
            </w:r>
          </w:p>
        </w:tc>
        <w:tc>
          <w:tcPr>
            <w:tcW w:w="1487" w:type="dxa"/>
            <w:tcBorders>
              <w:left w:val="single" w:sz="4" w:space="0" w:color="000000"/>
            </w:tcBorders>
            <w:tcMar>
              <w:top w:w="55" w:type="dxa"/>
              <w:bottom w:w="55" w:type="dxa"/>
            </w:tcMar>
            <w:vAlign w:val="center"/>
          </w:tcPr>
          <w:p w14:paraId="72C1EB28" w14:textId="77777777" w:rsidR="000D035D" w:rsidRDefault="000D035D" w:rsidP="00DE13FE">
            <w:pPr>
              <w:pStyle w:val="TCTableBody"/>
              <w:jc w:val="center"/>
            </w:pPr>
            <w:r>
              <w:t>+0.60 (0.22)</w:t>
            </w:r>
          </w:p>
        </w:tc>
      </w:tr>
      <w:tr w:rsidR="000D035D" w14:paraId="5BF7FAE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78F59A" w14:textId="77777777" w:rsidR="000D035D" w:rsidRDefault="000D035D" w:rsidP="00DE13FE">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372E8B7" w14:textId="77777777" w:rsidR="000D035D" w:rsidRDefault="000D035D" w:rsidP="00DE13FE">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5A56912A" w14:textId="77777777" w:rsidR="000D035D" w:rsidRDefault="000D035D" w:rsidP="00DE13FE">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60BEC8C" w14:textId="77777777" w:rsidR="000D035D" w:rsidRDefault="000D035D" w:rsidP="00DE13FE">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527E8D1A" w14:textId="77777777" w:rsidR="000D035D" w:rsidRDefault="000D035D" w:rsidP="00DE13FE">
            <w:pPr>
              <w:pStyle w:val="TCTableBody"/>
              <w:jc w:val="center"/>
            </w:pPr>
            <w:r>
              <w:t>+0.82 (0.22)</w:t>
            </w:r>
          </w:p>
        </w:tc>
      </w:tr>
    </w:tbl>
    <w:p w14:paraId="536175AA" w14:textId="57BEA341" w:rsidR="000D035D" w:rsidRDefault="00CB03D4" w:rsidP="00CB03D4">
      <w:pPr>
        <w:pStyle w:val="TCTableBody"/>
        <w:ind w:right="630"/>
        <w:sectPr w:rsidR="000D035D" w:rsidSect="00F72A71">
          <w:type w:val="continuous"/>
          <w:pgSz w:w="12240" w:h="15840"/>
          <w:pgMar w:top="720" w:right="2160" w:bottom="720" w:left="1980" w:header="720" w:footer="720" w:gutter="0"/>
          <w:cols w:space="461"/>
        </w:sectPr>
      </w:pPr>
      <w:proofErr w:type="spellStart"/>
      <w:r w:rsidRPr="003233D4">
        <w:rPr>
          <w:rFonts w:ascii="Arial" w:hAnsi="Arial" w:cs="Arial"/>
          <w:bCs/>
          <w:vertAlign w:val="superscript"/>
        </w:rPr>
        <w:t>a</w:t>
      </w:r>
      <w:r w:rsidRPr="003233D4">
        <w:rPr>
          <w:rFonts w:ascii="Arial" w:hAnsi="Arial" w:cs="Arial"/>
          <w:bCs/>
        </w:rPr>
        <w:t>The</w:t>
      </w:r>
      <w:proofErr w:type="spellEnd"/>
      <w:r w:rsidRPr="003233D4">
        <w:rPr>
          <w:rFonts w:ascii="Arial" w:hAnsi="Arial" w:cs="Arial"/>
          <w:bCs/>
        </w:rPr>
        <w:t xml:space="preserve"> first sequence was 5</w:t>
      </w:r>
      <w:r w:rsidR="00E83D40">
        <w:rPr>
          <w:rFonts w:ascii="Arial" w:hAnsi="Arial" w:cs="Arial"/>
          <w:bCs/>
        </w:rPr>
        <w:t>´</w:t>
      </w:r>
      <w:r w:rsidRPr="003233D4">
        <w:rPr>
          <w:rFonts w:ascii="Arial" w:hAnsi="Arial" w:cs="Arial"/>
          <w:bCs/>
        </w:rPr>
        <w:t>-FAM labeled and the second sequence was 3</w:t>
      </w:r>
      <w:r w:rsidR="00E83D40">
        <w:rPr>
          <w:rFonts w:ascii="Arial" w:hAnsi="Arial" w:cs="Arial"/>
          <w:bCs/>
        </w:rPr>
        <w:t>´</w:t>
      </w:r>
      <w:r w:rsidRPr="003233D4">
        <w:rPr>
          <w:rFonts w:ascii="Arial" w:hAnsi="Arial" w:cs="Arial"/>
          <w:bCs/>
        </w:rPr>
        <w:t xml:space="preserve">-BHQ1 labeled. </w:t>
      </w:r>
      <w:proofErr w:type="spellStart"/>
      <w:r w:rsidRPr="003233D4">
        <w:rPr>
          <w:rFonts w:ascii="Arial" w:hAnsi="Arial" w:cs="Arial"/>
          <w:bCs/>
          <w:vertAlign w:val="superscript"/>
        </w:rPr>
        <w:t>b</w:t>
      </w:r>
      <w:r w:rsidRPr="003233D4">
        <w:rPr>
          <w:rFonts w:ascii="Arial" w:hAnsi="Arial" w:cs="Arial"/>
          <w:bCs/>
        </w:rPr>
        <w:t>All</w:t>
      </w:r>
      <w:proofErr w:type="spellEnd"/>
      <w:r w:rsidRPr="003233D4">
        <w:rPr>
          <w:rFonts w:ascii="Arial" w:hAnsi="Arial" w:cs="Arial"/>
          <w:bCs/>
        </w:rPr>
        <w:t xml:space="preserve"> solutions contain 2 mM Free</w:t>
      </w:r>
      <w:r>
        <w:rPr>
          <w:rFonts w:ascii="Arial" w:hAnsi="Arial" w:cs="Arial"/>
          <w:bCs/>
        </w:rPr>
        <w:t xml:space="preserve"> </w:t>
      </w:r>
      <w:r w:rsidRPr="003233D4">
        <w:rPr>
          <w:rFonts w:ascii="Arial" w:hAnsi="Arial" w:cs="Arial"/>
          <w:bCs/>
        </w:rPr>
        <w:t>Mg</w:t>
      </w:r>
      <w:r w:rsidRPr="00B3560D">
        <w:rPr>
          <w:rFonts w:ascii="Arial" w:hAnsi="Arial" w:cs="Arial"/>
          <w:bCs/>
          <w:vertAlign w:val="superscript"/>
        </w:rPr>
        <w:t>2+</w:t>
      </w:r>
      <w:r w:rsidRPr="003233D4">
        <w:rPr>
          <w:rFonts w:ascii="Arial" w:hAnsi="Arial" w:cs="Arial"/>
          <w:bCs/>
        </w:rPr>
        <w:t xml:space="preserve"> 240 Na</w:t>
      </w:r>
      <w:r w:rsidRPr="003233D4">
        <w:rPr>
          <w:rFonts w:ascii="Arial" w:hAnsi="Arial" w:cs="Arial"/>
          <w:bCs/>
          <w:vertAlign w:val="superscript"/>
        </w:rPr>
        <w:t>+</w:t>
      </w:r>
      <w:r w:rsidRPr="003233D4">
        <w:rPr>
          <w:rFonts w:ascii="Arial" w:hAnsi="Arial" w:cs="Arial"/>
          <w:bCs/>
        </w:rPr>
        <w:t xml:space="preserve"> 140 mM K</w:t>
      </w:r>
      <w:proofErr w:type="gramStart"/>
      <w:r w:rsidRPr="003233D4">
        <w:rPr>
          <w:rFonts w:ascii="Arial" w:hAnsi="Arial" w:cs="Arial"/>
          <w:bCs/>
          <w:vertAlign w:val="superscript"/>
        </w:rPr>
        <w:t>+</w:t>
      </w:r>
      <w:r w:rsidRPr="003233D4">
        <w:rPr>
          <w:rFonts w:ascii="Arial" w:hAnsi="Arial" w:cs="Arial"/>
          <w:bCs/>
        </w:rPr>
        <w:t>.</w:t>
      </w:r>
      <w:proofErr w:type="spellStart"/>
      <w:r w:rsidRPr="003233D4">
        <w:rPr>
          <w:rFonts w:ascii="Arial" w:hAnsi="Arial" w:cs="Arial"/>
          <w:bCs/>
          <w:vertAlign w:val="superscript"/>
        </w:rPr>
        <w:t>c</w:t>
      </w:r>
      <w:r w:rsidRPr="003233D4">
        <w:rPr>
          <w:rFonts w:ascii="Arial" w:hAnsi="Arial" w:cs="Arial"/>
          <w:bCs/>
        </w:rPr>
        <w:t>Extra</w:t>
      </w:r>
      <w:proofErr w:type="spellEnd"/>
      <w:proofErr w:type="gramEnd"/>
      <w:r w:rsidRPr="003233D4">
        <w:rPr>
          <w:rFonts w:ascii="Arial" w:hAnsi="Arial" w:cs="Arial"/>
          <w:bCs/>
        </w:rPr>
        <w:t xml:space="preserve"> significant digits were included to avoid propagating rounding errors.</w:t>
      </w:r>
      <w:r w:rsidR="000D035D">
        <w:rPr>
          <w:vertAlign w:val="superscript"/>
        </w:rPr>
        <w:t xml:space="preserve"> </w:t>
      </w:r>
    </w:p>
    <w:p w14:paraId="0649D338" w14:textId="0FF06B27" w:rsidR="00A87C4F" w:rsidRDefault="00A87C4F" w:rsidP="0034482F">
      <w:pPr>
        <w:pStyle w:val="TAMainText"/>
      </w:pPr>
    </w:p>
    <w:p w14:paraId="154B7A88" w14:textId="0BA87233" w:rsidR="00E83D40" w:rsidRDefault="00E83D40" w:rsidP="0034482F">
      <w:pPr>
        <w:pStyle w:val="TAMainText"/>
      </w:pPr>
    </w:p>
    <w:p w14:paraId="5831CA3E" w14:textId="77777777" w:rsidR="00E83D40" w:rsidRDefault="00E83D40" w:rsidP="0034482F">
      <w:pPr>
        <w:pStyle w:val="TAMainText"/>
      </w:pPr>
    </w:p>
    <w:p w14:paraId="577784D7" w14:textId="77777777" w:rsidR="002F6AF0" w:rsidRDefault="002F6AF0" w:rsidP="0034482F">
      <w:pPr>
        <w:pStyle w:val="TAMainText"/>
      </w:pPr>
    </w:p>
    <w:p w14:paraId="3940B80F" w14:textId="1AEAF8A7" w:rsidR="00935500" w:rsidRPr="00935500" w:rsidRDefault="00935500" w:rsidP="0034482F">
      <w:pPr>
        <w:pStyle w:val="TAMainText"/>
      </w:pPr>
      <w:r w:rsidRPr="00935500">
        <w:t xml:space="preserve">Overall, the net effect of Eco80 on RNA helices </w:t>
      </w:r>
      <w:r w:rsidR="00582D95">
        <w:t>wa</w:t>
      </w:r>
      <w:r w:rsidRPr="00935500">
        <w:t>s destabilization, with AU-content-dependent destabilizing interactions dominating for strong Mg</w:t>
      </w:r>
      <w:r w:rsidRPr="00935500">
        <w:rPr>
          <w:vertAlign w:val="superscript"/>
        </w:rPr>
        <w:t>2+</w:t>
      </w:r>
      <w:r w:rsidRPr="00935500">
        <w:t xml:space="preserve"> chelating metabolites, and a mixture of stabilizing and destabilizing interactions for weak Mg</w:t>
      </w:r>
      <w:r w:rsidRPr="00935500">
        <w:rPr>
          <w:vertAlign w:val="superscript"/>
        </w:rPr>
        <w:t>2+</w:t>
      </w:r>
      <w:r w:rsidRPr="00935500">
        <w:t xml:space="preserve"> chelating metabolites. Apparently weak Mg</w:t>
      </w:r>
      <w:r w:rsidRPr="00935500">
        <w:rPr>
          <w:vertAlign w:val="superscript"/>
        </w:rPr>
        <w:t>2+</w:t>
      </w:r>
      <w:r w:rsidRPr="00935500">
        <w:t xml:space="preserve"> chelation gives rise to a hidden sequence dependence that carrie</w:t>
      </w:r>
      <w:r w:rsidR="00582D95">
        <w:t>d</w:t>
      </w:r>
      <w:r w:rsidRPr="00935500">
        <w:t xml:space="preserve"> over to Eco80 (see Discussion).</w:t>
      </w:r>
    </w:p>
    <w:p w14:paraId="02E1F2B7" w14:textId="77777777" w:rsidR="00935500" w:rsidRPr="00A87C4F" w:rsidRDefault="00935500" w:rsidP="0034482F">
      <w:pPr>
        <w:pStyle w:val="TAMainText"/>
        <w:rPr>
          <w:b/>
          <w:bCs/>
        </w:rPr>
      </w:pPr>
      <w:r w:rsidRPr="00A87C4F">
        <w:rPr>
          <w:b/>
          <w:bCs/>
        </w:rPr>
        <w:t>Eco80 protects RNA from chemical degradation</w:t>
      </w:r>
    </w:p>
    <w:p w14:paraId="31291319" w14:textId="4AAFE3C9" w:rsidR="00935500" w:rsidRPr="00935500" w:rsidRDefault="00935500" w:rsidP="0034482F">
      <w:pPr>
        <w:pStyle w:val="TAMainText"/>
      </w:pPr>
      <w:r w:rsidRPr="00935500">
        <w:t>Several studies indicate that weak and strong Mg</w:t>
      </w:r>
      <w:r w:rsidRPr="00935500">
        <w:rPr>
          <w:vertAlign w:val="superscript"/>
        </w:rPr>
        <w:t>2+</w:t>
      </w:r>
      <w:r w:rsidRPr="00935500">
        <w:t xml:space="preserve"> chelating metabolites reduce Mg</w:t>
      </w:r>
      <w:r w:rsidRPr="00935500">
        <w:rPr>
          <w:vertAlign w:val="superscript"/>
        </w:rPr>
        <w:t>2+</w:t>
      </w:r>
      <w:r w:rsidRPr="00935500">
        <w:t>-mediated RNA degradation</w:t>
      </w:r>
      <w:r w:rsidR="00C4769B">
        <w:t>.</w:t>
      </w:r>
      <w:r w:rsidRPr="00935500">
        <w:fldChar w:fldCharType="begin"/>
      </w:r>
      <w:r w:rsidRPr="00935500">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22,39</w:t>
      </w:r>
      <w:r w:rsidRPr="00935500">
        <w:fldChar w:fldCharType="end"/>
      </w:r>
      <w:r w:rsidR="00C4769B">
        <w:t xml:space="preserve"> </w:t>
      </w:r>
      <w:r w:rsidRPr="00935500">
        <w:t>To assess whether Eco80 stabilizes the chemical structure of RNA, we used an in-line probing (ILP) assay, which takes advantage of the natural susceptibility of the RNA phosphodiester backbone to cleavage.</w:t>
      </w:r>
      <w:r w:rsidRPr="00935500">
        <w:fldChar w:fldCharType="begin"/>
      </w:r>
      <w:r w:rsidRPr="00935500">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w:t>
      </w:r>
      <w:r w:rsidR="00D04024">
        <w:t>For ILP, t</w:t>
      </w:r>
      <w:r w:rsidRPr="00935500">
        <w:t>he 2</w:t>
      </w:r>
      <w:r w:rsidR="000822BF">
        <w:rPr>
          <w:rFonts w:ascii="Cambria" w:hAnsi="Cambria"/>
        </w:rPr>
        <w:t>´</w:t>
      </w:r>
      <w:r w:rsidRPr="00935500">
        <w:t>-hydroxyl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and serves as a nucleophile to attack the adjacent phosphate in an SN2-like mechanism (Figure 3A). Unstructured nucleotides are more susceptible to cleavage because they are more likely to adopt an in-line conformation that favors cleavage.</w:t>
      </w:r>
      <w:r w:rsidRPr="00935500">
        <w:fldChar w:fldCharType="begin"/>
      </w:r>
      <w:r w:rsidRPr="00935500">
        <w:instrText xml:space="preserve"> ADDIN ZOTERO_ITEM CSL_CITATION {"citationID":"a10bi8tgnmo","properties":{"formattedCitation":"\\super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For this assay, 5</w:t>
      </w:r>
      <w:r w:rsidR="000822BF">
        <w:rPr>
          <w:rFonts w:ascii="Cambria" w:hAnsi="Cambria"/>
        </w:rPr>
        <w:t>´</w:t>
      </w:r>
      <w:r w:rsidRPr="00935500">
        <w:t>-</w:t>
      </w:r>
      <w:r w:rsidRPr="00935500">
        <w:rPr>
          <w:vertAlign w:val="superscript"/>
        </w:rPr>
        <w:t>32</w:t>
      </w:r>
      <w:r w:rsidRPr="00935500">
        <w:t xml:space="preserve">P RNAs </w:t>
      </w:r>
      <w:r w:rsidR="000822BF">
        <w:t>we</w:t>
      </w:r>
      <w:r w:rsidRPr="00935500">
        <w:t xml:space="preserve">re incubated at 37 °C for about 90 h to facilitate in-line cleavage, with time points taken regularly. RNA fragments </w:t>
      </w:r>
      <w:r w:rsidR="000822BF">
        <w:t>we</w:t>
      </w:r>
      <w:r w:rsidRPr="00935500">
        <w:t>re then fractionated on a denaturing PAGE gel (SI figure 5), providing single nucleotide resolution of degradation rates measured by the increase in counts with time for a given band. In-line degradation rates for RNA in Eco80, NTPCM, and WMCM with enough total Mg</w:t>
      </w:r>
      <w:r w:rsidRPr="00935500">
        <w:rPr>
          <w:vertAlign w:val="superscript"/>
        </w:rPr>
        <w:t>2+</w:t>
      </w:r>
      <w:r w:rsidRPr="00935500">
        <w:t xml:space="preserve"> to maintain 2 mM free Mg</w:t>
      </w:r>
      <w:r w:rsidRPr="00935500">
        <w:rPr>
          <w:vertAlign w:val="superscript"/>
        </w:rPr>
        <w:t>2+</w:t>
      </w:r>
      <w:r w:rsidR="000822BF">
        <w:t>,</w:t>
      </w:r>
      <w:r w:rsidRPr="00935500">
        <w:t xml:space="preserve"> were compared to degradation rates in a 2 mM free Mg</w:t>
      </w:r>
      <w:r w:rsidRPr="00935500">
        <w:rPr>
          <w:vertAlign w:val="superscript"/>
        </w:rPr>
        <w:t>2+</w:t>
      </w:r>
      <w:r w:rsidRPr="00935500">
        <w:t xml:space="preserve"> and 25 mM free Mg</w:t>
      </w:r>
      <w:r w:rsidRPr="00935500">
        <w:rPr>
          <w:vertAlign w:val="superscript"/>
        </w:rPr>
        <w:t xml:space="preserve">2+ </w:t>
      </w:r>
      <w:r w:rsidRPr="00935500">
        <w:t xml:space="preserve">condition. </w:t>
      </w:r>
      <w:r w:rsidR="002F6AF0">
        <w:t>All conditions contained 240 mM K</w:t>
      </w:r>
      <w:r w:rsidR="002F6AF0" w:rsidRPr="002F6AF0">
        <w:rPr>
          <w:vertAlign w:val="superscript"/>
        </w:rPr>
        <w:t>+</w:t>
      </w:r>
      <w:r w:rsidR="002F6AF0">
        <w:t xml:space="preserve"> and 140 mM Na</w:t>
      </w:r>
      <w:r w:rsidR="002F6AF0" w:rsidRPr="002F6AF0">
        <w:rPr>
          <w:vertAlign w:val="superscript"/>
        </w:rPr>
        <w:t>+</w:t>
      </w:r>
      <w:r w:rsidR="002F6AF0">
        <w:t xml:space="preserve">. </w:t>
      </w:r>
      <w:r w:rsidRPr="00935500">
        <w:t>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 xml:space="preserve">in-vitro </w:t>
      </w:r>
      <w:r w:rsidRPr="00935500">
        <w:t>and is similar to the 25 and 31.6 total Mg</w:t>
      </w:r>
      <w:r w:rsidRPr="00935500">
        <w:rPr>
          <w:vertAlign w:val="superscript"/>
        </w:rPr>
        <w:t>2+</w:t>
      </w:r>
      <w:r w:rsidRPr="00935500">
        <w:t xml:space="preserve"> condition used for NTPCM and Eco80, respectively (Table 2).</w:t>
      </w:r>
    </w:p>
    <w:p w14:paraId="330EC2E5" w14:textId="407287FE" w:rsidR="00150B32" w:rsidRPr="00935500" w:rsidRDefault="00935500" w:rsidP="000D035D">
      <w:pPr>
        <w:pStyle w:val="TAMainText"/>
      </w:pPr>
      <w:r w:rsidRPr="00935500">
        <w:t xml:space="preserve">We first determined degradation rates for the guanine riboswitch aptamer </w:t>
      </w:r>
      <w:r w:rsidR="002F6AF0">
        <w:t>in</w:t>
      </w:r>
      <w:r w:rsidRPr="00935500">
        <w:t xml:space="preserve"> different artificial cytoplasms (Figure 3B). The guanine riboswitch aptamer has been studied extensively, providing structural and mechanistic information.</w:t>
      </w:r>
      <w:r w:rsidRPr="00935500">
        <w:fldChar w:fldCharType="begin"/>
      </w:r>
      <w:r w:rsidRPr="00935500">
        <w:instrText xml:space="preserve"> ADDIN ZOTERO_ITEM CSL_CITATION {"citationID":"mxcEkH0H","properties":{"formattedCitation":"\\super 41\\uc0\\u8211{}43\\nosupersub{}","plainCitation":"41–43","noteIndex":0},"citationItems":[{"id":95,"uris":["http://zotero.org/users/4485201/items/8T9HQNL9"],"itemData":{"id":95,"type":"article-journal","abstract":"Riboswitches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Pr="00935500">
        <w:rPr>
          <w:vertAlign w:val="superscript"/>
        </w:rPr>
        <w:t>41–43</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 and the guanine ligand was not added to the solution to favor the apo state. Moreover, guanine binding to the aptamer induces structural changes only at nucleotides directly mediating the guanine binding site,</w:t>
      </w:r>
      <w:r w:rsidRPr="00935500">
        <w:fldChar w:fldCharType="begin"/>
      </w:r>
      <w:r w:rsidRPr="00935500">
        <w:instrText xml:space="preserve"> ADDIN ZOTERO_ITEM CSL_CITATION {"citationID":"a1du7qarl4s","properties":{"formattedCitation":"\\super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Pr="00935500">
        <w:rPr>
          <w:vertAlign w:val="superscript"/>
        </w:rPr>
        <w:t>41</w:t>
      </w:r>
      <w:r w:rsidRPr="00935500">
        <w:fldChar w:fldCharType="end"/>
      </w:r>
      <w:r w:rsidRPr="00935500">
        <w:t xml:space="preserve"> indicating that information provided by X-ray crystal structures of the ligand bound aptamer is relevant for a structural analysis of degradation rates.</w:t>
      </w:r>
    </w:p>
    <w:p w14:paraId="7FC0CCE6" w14:textId="2C38C29A" w:rsidR="00935500" w:rsidRDefault="00935500" w:rsidP="0034482F">
      <w:pPr>
        <w:pStyle w:val="TAMainText"/>
      </w:pPr>
      <w:r w:rsidRPr="00935500">
        <w:t>Great care was taken in our analysis to confirm that the guanine aptamer adopted a similar structure between conditions. The guanine riboswitch aptamer exhibited similar degradation patterns between the 2 mM free, Eco80, NTPCM, and WMCM conditions, with high degradation in the 5’-region of the P2 stem and high reactivity in the P3-stem loop region (L3), indicating that the apo guanine riboswitch aptamer adopts a similar structure in these conditions (Figure 3C, SI figure 6). The 25 mM free Mg</w:t>
      </w:r>
      <w:r w:rsidRPr="00935500">
        <w:rPr>
          <w:vertAlign w:val="superscript"/>
        </w:rPr>
        <w:t>2+</w:t>
      </w:r>
      <w:r w:rsidRPr="00935500">
        <w:t xml:space="preserve"> condition exhibited higher degradation rates than the other conditions in the J2/3</w:t>
      </w:r>
      <w:commentRangeStart w:id="24"/>
      <w:commentRangeStart w:id="25"/>
      <w:commentRangeStart w:id="26"/>
      <w:r w:rsidRPr="00935500">
        <w:t xml:space="preserve"> junction</w:t>
      </w:r>
      <w:commentRangeEnd w:id="24"/>
      <w:r w:rsidRPr="00935500">
        <w:commentReference w:id="24"/>
      </w:r>
      <w:commentRangeEnd w:id="25"/>
      <w:r w:rsidRPr="00935500">
        <w:commentReference w:id="25"/>
      </w:r>
      <w:commentRangeEnd w:id="26"/>
      <w:r w:rsidR="00C66013">
        <w:rPr>
          <w:rStyle w:val="CommentReference"/>
          <w:rFonts w:ascii="Liberation Serif" w:eastAsia="Noto Serif CJK SC" w:hAnsi="Liberation Serif" w:cs="Mangal"/>
          <w:kern w:val="2"/>
          <w:lang w:eastAsia="zh-CN" w:bidi="hi-IN"/>
        </w:rPr>
        <w:commentReference w:id="26"/>
      </w:r>
      <w:r w:rsidRPr="00935500">
        <w:t xml:space="preserve"> (Figure 3C). This pattern </w:t>
      </w:r>
      <w:r w:rsidR="000822BF">
        <w:t>wa</w:t>
      </w:r>
      <w:r w:rsidRPr="00935500">
        <w:t>s similar to ILP data published for another guanine riboswitch at a higher pH and Mg</w:t>
      </w:r>
      <w:r w:rsidRPr="00935500">
        <w:rPr>
          <w:vertAlign w:val="superscript"/>
        </w:rPr>
        <w:t>2+</w:t>
      </w:r>
      <w:r w:rsidRPr="00935500">
        <w:t xml:space="preserve"> concentration,</w:t>
      </w:r>
      <w:r w:rsidRPr="00935500">
        <w:fldChar w:fldCharType="begin"/>
      </w:r>
      <w:r w:rsidRPr="00935500">
        <w:instrText xml:space="preserve"> ADDIN ZOTERO_ITEM CSL_CITATION {"citationID":"a1jl151hhgn","properties":{"formattedCitation":"\\super 44\\nosupersub{}","plainCitation":"44","noteIndex":0},"citationItems":[{"id":379,"uris":["http://zotero.org/users/4485201/items/6PMBMV7L"],"itemData":{"id":379,"type":"article-journal","abstract":"Intracellular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Pr="00935500">
        <w:fldChar w:fldCharType="separate"/>
      </w:r>
      <w:r w:rsidRPr="00935500">
        <w:rPr>
          <w:vertAlign w:val="superscript"/>
        </w:rPr>
        <w:t>44</w:t>
      </w:r>
      <w:r w:rsidRPr="00935500">
        <w:fldChar w:fldCharType="end"/>
      </w:r>
      <w:r w:rsidRPr="00935500">
        <w:t xml:space="preserve"> indicating that the increase in degradation rates in the 25 mM free Mg</w:t>
      </w:r>
      <w:r w:rsidRPr="00935500">
        <w:rPr>
          <w:vertAlign w:val="superscript"/>
        </w:rPr>
        <w:t>2+</w:t>
      </w:r>
      <w:r w:rsidRPr="00935500">
        <w:t xml:space="preserve"> condition </w:t>
      </w:r>
      <w:r w:rsidR="000822BF">
        <w:t>wa</w:t>
      </w:r>
      <w:r w:rsidRPr="00935500">
        <w:t>s dependent on the presence of Mg</w:t>
      </w:r>
      <w:r w:rsidRPr="00935500">
        <w:rPr>
          <w:vertAlign w:val="superscript"/>
        </w:rPr>
        <w:t>2+</w:t>
      </w:r>
      <w:r w:rsidRPr="00935500">
        <w:t>-OH</w:t>
      </w:r>
      <w:r w:rsidRPr="00935500">
        <w:rPr>
          <w:vertAlign w:val="superscript"/>
        </w:rPr>
        <w:t xml:space="preserve">- </w:t>
      </w:r>
      <w:r w:rsidRPr="00935500">
        <w:t>complexes</w:t>
      </w:r>
      <w:r w:rsidR="002F6AF0">
        <w:t xml:space="preserve"> </w:t>
      </w:r>
      <w:r w:rsidRPr="00935500">
        <w:t xml:space="preserve">(SI figure 6). To further confirm that the guanine aptamer adopts similar structures </w:t>
      </w:r>
      <w:r w:rsidR="00D04024">
        <w:t>in</w:t>
      </w:r>
      <w:r w:rsidRPr="00935500">
        <w:t xml:space="preserve"> all conditions, we collected small angle X-ray scattering (SAXS) data on the apo form of the aptamer. Bell shaped Kratky plots overlay</w:t>
      </w:r>
      <w:r w:rsidR="000822BF">
        <w:t>ed</w:t>
      </w:r>
      <w:r w:rsidRPr="00935500">
        <w:t xml:space="preserve"> one another, indicating that the structure of the guanine aptamer is folded and similar between conditions (SI figure 7A). Guinier analysis</w:t>
      </w:r>
      <w:r w:rsidR="000822BF">
        <w:t>,</w:t>
      </w:r>
      <w:r w:rsidRPr="00935500">
        <w:t xml:space="preserve"> p(r) analysis (SI figure 7B), and </w:t>
      </w:r>
      <w:proofErr w:type="spellStart"/>
      <w:r w:rsidRPr="00935500">
        <w:t>porod</w:t>
      </w:r>
      <w:proofErr w:type="spellEnd"/>
      <w:r w:rsidRPr="00935500">
        <w:t xml:space="preserve"> analysis, reveal</w:t>
      </w:r>
      <w:r w:rsidR="000822BF">
        <w:t>ed</w:t>
      </w:r>
      <w:r w:rsidRPr="00935500">
        <w:t xml:space="preserve"> similar radius of gyration, </w:t>
      </w:r>
      <w:proofErr w:type="spellStart"/>
      <w:r w:rsidRPr="00935500">
        <w:t>D</w:t>
      </w:r>
      <w:r w:rsidRPr="00935500">
        <w:rPr>
          <w:vertAlign w:val="subscript"/>
        </w:rPr>
        <w:t>max</w:t>
      </w:r>
      <w:proofErr w:type="spellEnd"/>
      <w:r w:rsidRPr="00935500">
        <w:t xml:space="preserve">, and </w:t>
      </w:r>
      <w:proofErr w:type="spellStart"/>
      <w:r w:rsidRPr="00935500">
        <w:t>porod</w:t>
      </w:r>
      <w:proofErr w:type="spellEnd"/>
      <w:r w:rsidRPr="00935500">
        <w:t xml:space="preserve"> volume between solution conditions, with slight compaction in Eco80 (SI table 6). This compaction </w:t>
      </w:r>
      <w:r w:rsidR="000822BF">
        <w:t>wa</w:t>
      </w:r>
      <w:r w:rsidRPr="00935500">
        <w:t>s similar to the previously reported increased compaction of tertiary structure in the presence of Mg</w:t>
      </w:r>
      <w:r w:rsidRPr="00935500">
        <w:rPr>
          <w:vertAlign w:val="superscript"/>
        </w:rPr>
        <w:t>2+</w:t>
      </w:r>
      <w:r w:rsidRPr="00935500">
        <w:t xml:space="preserve"> and crowders.</w:t>
      </w:r>
      <w:r w:rsidRPr="00935500">
        <w:fldChar w:fldCharType="begin"/>
      </w:r>
      <w:r w:rsidRPr="00935500">
        <w:instrText xml:space="preserve"> ADDIN ZOTERO_ITEM CSL_CITATION {"citationID":"a1ibeau2l1j","properties":{"formattedCitation":"\\super 10\\nosupersub{}","plainCitation":"10","noteIndex":0},"citationItems":[{"id":119,"uris":["http://zotero.org/users/4485201/items/4V33ZIYU"],"itemData":{"id":119,"type":"article-journal","container-title":"Biochemistry","DOI":"10.1021/acs.biochem.7b00325","ISSN":"0006-2960,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10</w:t>
      </w:r>
      <w:r w:rsidRPr="00935500">
        <w:fldChar w:fldCharType="end"/>
      </w:r>
      <w:r w:rsidRPr="00935500">
        <w:t xml:space="preserve"> Lastly, electron density reconstructions and bead model reconstructions </w:t>
      </w:r>
      <w:r w:rsidR="000822BF">
        <w:t>we</w:t>
      </w:r>
      <w:r w:rsidRPr="00935500">
        <w:t>re consistent with the crystal structure of the guanine riboswitch aptamer in every condition (SI figure 7C-G). Thus, decreased degradation rates in the 2 mM free</w:t>
      </w:r>
      <w:r w:rsidR="000822BF">
        <w:t xml:space="preserve"> Mg</w:t>
      </w:r>
      <w:r w:rsidR="000822BF" w:rsidRPr="000822BF">
        <w:rPr>
          <w:vertAlign w:val="superscript"/>
        </w:rPr>
        <w:t>2+</w:t>
      </w:r>
      <w:r w:rsidRPr="00935500">
        <w:t xml:space="preserve">, Eco80, NTPCM, and WMCM conditions in comparison to the 25 mM free </w:t>
      </w:r>
      <w:r w:rsidR="000822BF">
        <w:t>Mg</w:t>
      </w:r>
      <w:r w:rsidR="000822BF" w:rsidRPr="000822BF">
        <w:rPr>
          <w:vertAlign w:val="superscript"/>
        </w:rPr>
        <w:t>2+</w:t>
      </w:r>
      <w:r w:rsidR="000822BF">
        <w:t xml:space="preserve"> </w:t>
      </w:r>
      <w:r w:rsidRPr="00935500">
        <w:t xml:space="preserve">condition </w:t>
      </w:r>
      <w:r w:rsidR="000822BF">
        <w:t>was</w:t>
      </w:r>
      <w:r w:rsidRPr="00935500">
        <w:t xml:space="preserve"> likely due to a reduction in the a</w:t>
      </w:r>
      <w:r w:rsidR="00B109F1">
        <w:t>ctivity of</w:t>
      </w:r>
      <w:r w:rsidR="000822BF">
        <w:t xml:space="preserve"> </w:t>
      </w:r>
      <w:r w:rsidRPr="00935500">
        <w:t>Mg</w:t>
      </w:r>
      <w:r w:rsidRPr="00935500">
        <w:rPr>
          <w:vertAlign w:val="superscript"/>
        </w:rPr>
        <w:t>2+</w:t>
      </w:r>
      <w:r w:rsidRPr="00935500">
        <w:t>-OH</w:t>
      </w:r>
      <w:r w:rsidRPr="00935500">
        <w:rPr>
          <w:vertAlign w:val="superscript"/>
        </w:rPr>
        <w:t xml:space="preserve">- </w:t>
      </w:r>
      <w:r w:rsidRPr="00935500">
        <w:t>complexes rather than changes in structure.</w:t>
      </w:r>
    </w:p>
    <w:p w14:paraId="07B07FC8" w14:textId="418C201F" w:rsidR="000D035D" w:rsidRDefault="00062BEE" w:rsidP="00062BEE">
      <w:pPr>
        <w:pStyle w:val="TAMainText"/>
        <w:jc w:val="center"/>
      </w:pPr>
      <w:r>
        <w:rPr>
          <w:noProof/>
        </w:rPr>
        <w:drawing>
          <wp:inline distT="0" distB="0" distL="0" distR="0" wp14:anchorId="37B90A59" wp14:editId="4D9A72FE">
            <wp:extent cx="2926086" cy="3511303"/>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2926086" cy="3511303"/>
                    </a:xfrm>
                    <a:prstGeom prst="rect">
                      <a:avLst/>
                    </a:prstGeom>
                  </pic:spPr>
                </pic:pic>
              </a:graphicData>
            </a:graphic>
          </wp:inline>
        </w:drawing>
      </w:r>
    </w:p>
    <w:p w14:paraId="03023B7B" w14:textId="393A4700" w:rsidR="000D035D" w:rsidRPr="00FD5268" w:rsidRDefault="000D035D" w:rsidP="000D035D">
      <w:pPr>
        <w:pStyle w:val="VAFigureCaption"/>
        <w:rPr>
          <w:b w:val="0"/>
          <w:bCs w:val="0"/>
        </w:rPr>
      </w:pPr>
      <w:r w:rsidRPr="00150B32">
        <w:t xml:space="preserve">Figure </w:t>
      </w:r>
      <w:proofErr w:type="gramStart"/>
      <w:r w:rsidRPr="00C47A5D">
        <w:t>3</w:t>
      </w:r>
      <w:r w:rsidRPr="00FD5268">
        <w:rPr>
          <w:b w:val="0"/>
          <w:bCs w:val="0"/>
        </w:rPr>
        <w:t xml:space="preserve">  </w:t>
      </w:r>
      <w:r w:rsidRPr="00FD5268">
        <w:rPr>
          <w:b w:val="0"/>
          <w:bCs w:val="0"/>
          <w:i/>
          <w:iCs/>
        </w:rPr>
        <w:t>E.</w:t>
      </w:r>
      <w:proofErr w:type="gramEnd"/>
      <w:r w:rsidRPr="00FD5268">
        <w:rPr>
          <w:b w:val="0"/>
          <w:bCs w:val="0"/>
          <w:i/>
          <w:iCs/>
        </w:rPr>
        <w:t xml:space="preserve"> coli </w:t>
      </w:r>
      <w:r w:rsidRPr="00FD5268">
        <w:rPr>
          <w:b w:val="0"/>
          <w:bCs w:val="0"/>
        </w:rPr>
        <w:t>metabolite and Mg</w:t>
      </w:r>
      <w:r w:rsidRPr="00FD5268">
        <w:rPr>
          <w:b w:val="0"/>
          <w:bCs w:val="0"/>
          <w:vertAlign w:val="superscript"/>
        </w:rPr>
        <w:t xml:space="preserve">2+  </w:t>
      </w:r>
      <w:r w:rsidRPr="00FD5268">
        <w:rPr>
          <w:b w:val="0"/>
          <w:bCs w:val="0"/>
        </w:rPr>
        <w:t>mixtures stabilize</w:t>
      </w:r>
      <w:r w:rsidR="00062BEE">
        <w:rPr>
          <w:b w:val="0"/>
          <w:bCs w:val="0"/>
        </w:rPr>
        <w:t>d</w:t>
      </w:r>
      <w:r w:rsidRPr="00FD5268">
        <w:rPr>
          <w:b w:val="0"/>
          <w:bCs w:val="0"/>
        </w:rPr>
        <w:t xml:space="preserve"> the chemical structure of RNA.</w:t>
      </w:r>
      <w:r w:rsidRPr="00150B32">
        <w:t xml:space="preserve"> (A) </w:t>
      </w:r>
      <w:r w:rsidR="00CB03D4">
        <w:rPr>
          <w:b w:val="0"/>
          <w:bCs w:val="0"/>
        </w:rPr>
        <w:t>ILP</w:t>
      </w:r>
      <w:r w:rsidRPr="00FD5268">
        <w:rPr>
          <w:b w:val="0"/>
          <w:bCs w:val="0"/>
        </w:rPr>
        <w:t xml:space="preserve"> degradation mechanism facilitated by Mg</w:t>
      </w:r>
      <w:r w:rsidRPr="00FD5268">
        <w:rPr>
          <w:b w:val="0"/>
          <w:bCs w:val="0"/>
          <w:vertAlign w:val="superscript"/>
        </w:rPr>
        <w:t>2+</w:t>
      </w:r>
      <w:r w:rsidRPr="00FD5268">
        <w:rPr>
          <w:b w:val="0"/>
          <w:bCs w:val="0"/>
        </w:rPr>
        <w:t>.</w:t>
      </w:r>
      <w:r w:rsidRPr="00150B32">
        <w:t xml:space="preserve"> (B) </w:t>
      </w:r>
      <w:r w:rsidRPr="00FD5268">
        <w:rPr>
          <w:b w:val="0"/>
          <w:bCs w:val="0"/>
        </w:rPr>
        <w:t>Secondary structure of the guanine riboswitch aptamer with tertiary contacts.</w:t>
      </w:r>
      <w:r w:rsidRPr="00150B32">
        <w:t xml:space="preserve"> (C) </w:t>
      </w:r>
      <w:r w:rsidRPr="00FD5268">
        <w:rPr>
          <w:b w:val="0"/>
          <w:bCs w:val="0"/>
        </w:rPr>
        <w:t xml:space="preserve">Degradation rate, at each residue in different solution conditions. </w:t>
      </w:r>
      <w:commentRangeStart w:id="27"/>
      <w:commentRangeStart w:id="28"/>
      <w:r w:rsidRPr="00150B32">
        <w:t>(D-</w:t>
      </w:r>
      <w:commentRangeEnd w:id="27"/>
      <w:commentRangeEnd w:id="28"/>
      <w:r w:rsidRPr="00150B32">
        <w:t>F)</w:t>
      </w:r>
      <w:r w:rsidRPr="00150B32">
        <w:commentReference w:id="27"/>
      </w:r>
      <w:r w:rsidRPr="00150B32">
        <w:commentReference w:id="28"/>
      </w:r>
      <w:r w:rsidRPr="00150B32">
        <w:t xml:space="preserve"> </w:t>
      </w:r>
      <w:r w:rsidR="00CB03D4">
        <w:rPr>
          <w:b w:val="0"/>
          <w:bCs w:val="0"/>
        </w:rPr>
        <w:t>Degradation rate</w:t>
      </w:r>
      <w:r w:rsidRPr="00FD5268">
        <w:rPr>
          <w:b w:val="0"/>
          <w:bCs w:val="0"/>
        </w:rPr>
        <w:t xml:space="preserve"> in different conditions grouped by structure</w:t>
      </w:r>
      <w:r w:rsidR="00CB03D4">
        <w:rPr>
          <w:b w:val="0"/>
          <w:bCs w:val="0"/>
        </w:rPr>
        <w:t>.</w:t>
      </w:r>
      <w:r w:rsidRPr="00FD5268">
        <w:rPr>
          <w:b w:val="0"/>
          <w:bCs w:val="0"/>
        </w:rPr>
        <w:t xml:space="preserve"> </w:t>
      </w:r>
      <w:bookmarkStart w:id="29" w:name="_Hlk110251515"/>
      <w:r w:rsidR="00CB03D4">
        <w:rPr>
          <w:b w:val="0"/>
          <w:bCs w:val="0"/>
        </w:rPr>
        <w:t xml:space="preserve">Groupings </w:t>
      </w:r>
      <w:r w:rsidR="000822BF">
        <w:rPr>
          <w:b w:val="0"/>
          <w:bCs w:val="0"/>
        </w:rPr>
        <w:t>we</w:t>
      </w:r>
      <w:r w:rsidR="00CB03D4">
        <w:rPr>
          <w:b w:val="0"/>
          <w:bCs w:val="0"/>
        </w:rPr>
        <w:t>re based</w:t>
      </w:r>
      <w:r w:rsidRPr="00FD5268">
        <w:rPr>
          <w:b w:val="0"/>
          <w:bCs w:val="0"/>
        </w:rPr>
        <w:t xml:space="preserve"> on analysis of crystal structures</w:t>
      </w:r>
      <w:r w:rsidR="00CB03D4">
        <w:rPr>
          <w:b w:val="0"/>
          <w:bCs w:val="0"/>
        </w:rPr>
        <w:t>.</w:t>
      </w:r>
      <w:r w:rsidRPr="00FD5268">
        <w:rPr>
          <w:b w:val="0"/>
          <w:bCs w:val="0"/>
        </w:rPr>
        <w:t xml:space="preserve"> SS</w:t>
      </w:r>
      <w:r w:rsidR="00CB03D4">
        <w:rPr>
          <w:b w:val="0"/>
          <w:bCs w:val="0"/>
        </w:rPr>
        <w:t>:</w:t>
      </w:r>
      <w:r w:rsidRPr="00FD5268">
        <w:rPr>
          <w:b w:val="0"/>
          <w:bCs w:val="0"/>
        </w:rPr>
        <w:t xml:space="preserve"> </w:t>
      </w:r>
      <w:r w:rsidR="00CB03D4">
        <w:rPr>
          <w:b w:val="0"/>
          <w:bCs w:val="0"/>
        </w:rPr>
        <w:t xml:space="preserve">Single stranded, </w:t>
      </w:r>
      <w:r w:rsidRPr="00FD5268">
        <w:rPr>
          <w:b w:val="0"/>
          <w:bCs w:val="0"/>
        </w:rPr>
        <w:t>the base was not participating in hydrogen bonding interactions with other residues</w:t>
      </w:r>
      <w:r w:rsidR="00CB03D4">
        <w:rPr>
          <w:b w:val="0"/>
          <w:bCs w:val="0"/>
        </w:rPr>
        <w:t>.</w:t>
      </w:r>
      <w:r w:rsidRPr="00FD5268">
        <w:rPr>
          <w:b w:val="0"/>
          <w:bCs w:val="0"/>
        </w:rPr>
        <w:t xml:space="preserve"> </w:t>
      </w:r>
      <w:r w:rsidR="00CB03D4">
        <w:rPr>
          <w:b w:val="0"/>
          <w:bCs w:val="0"/>
        </w:rPr>
        <w:t xml:space="preserve">NC: </w:t>
      </w:r>
      <w:r w:rsidRPr="00FD5268">
        <w:rPr>
          <w:b w:val="0"/>
          <w:bCs w:val="0"/>
        </w:rPr>
        <w:t xml:space="preserve">non-canonical, </w:t>
      </w:r>
      <w:r w:rsidR="00CB03D4">
        <w:rPr>
          <w:b w:val="0"/>
          <w:bCs w:val="0"/>
        </w:rPr>
        <w:t xml:space="preserve">the </w:t>
      </w:r>
      <w:r w:rsidRPr="00FD5268">
        <w:rPr>
          <w:b w:val="0"/>
          <w:bCs w:val="0"/>
        </w:rPr>
        <w:t>base was forming non-canonical hydrogen bonding interactions in the tertiary structure</w:t>
      </w:r>
      <w:r w:rsidR="00CB03D4">
        <w:rPr>
          <w:b w:val="0"/>
          <w:bCs w:val="0"/>
        </w:rPr>
        <w:t>.</w:t>
      </w:r>
      <w:r w:rsidRPr="00FD5268">
        <w:rPr>
          <w:b w:val="0"/>
          <w:bCs w:val="0"/>
        </w:rPr>
        <w:t xml:space="preserve"> WC</w:t>
      </w:r>
      <w:r w:rsidR="00CB03D4">
        <w:rPr>
          <w:b w:val="0"/>
          <w:bCs w:val="0"/>
        </w:rPr>
        <w:t>: Watson-</w:t>
      </w:r>
      <w:r w:rsidR="00BC7955">
        <w:rPr>
          <w:b w:val="0"/>
          <w:bCs w:val="0"/>
        </w:rPr>
        <w:t>Crick</w:t>
      </w:r>
      <w:r w:rsidRPr="00FD5268">
        <w:rPr>
          <w:b w:val="0"/>
          <w:bCs w:val="0"/>
        </w:rPr>
        <w:t>, the base was in a helix composed mostly of Watson-Crick base pairs</w:t>
      </w:r>
      <w:r w:rsidR="00AD4769">
        <w:rPr>
          <w:b w:val="0"/>
          <w:bCs w:val="0"/>
        </w:rPr>
        <w:t>.</w:t>
      </w:r>
      <w:bookmarkEnd w:id="29"/>
    </w:p>
    <w:p w14:paraId="2281866C" w14:textId="0C0E1900" w:rsidR="00935500" w:rsidRPr="00935500" w:rsidRDefault="00935500" w:rsidP="0034482F">
      <w:pPr>
        <w:pStyle w:val="TAMainText"/>
      </w:pPr>
      <w:r w:rsidRPr="00935500">
        <w:t xml:space="preserve">We sought to better characterize the structural dependence of RNA degradation in different conditions. We therefore extended the study to the CPEB3 ribozyme and </w:t>
      </w:r>
      <w:r w:rsidR="00C47A5D">
        <w:t xml:space="preserve">yeast </w:t>
      </w:r>
      <w:proofErr w:type="spellStart"/>
      <w:r w:rsidRPr="00935500">
        <w:t>tRNA</w:t>
      </w:r>
      <w:r w:rsidRPr="00935500">
        <w:rPr>
          <w:vertAlign w:val="superscript"/>
        </w:rPr>
        <w:t>Phe</w:t>
      </w:r>
      <w:proofErr w:type="spellEnd"/>
      <w:r w:rsidRPr="00935500">
        <w:rPr>
          <w:vertAlign w:val="superscript"/>
        </w:rPr>
        <w:t xml:space="preserve"> </w:t>
      </w:r>
      <w:r w:rsidRPr="00935500">
        <w:t>(SI figure 8, 9, &amp; 10). We inspected the crystal structure of these two RNAs</w:t>
      </w:r>
      <w:r w:rsidR="00C47A5D">
        <w:t>,</w:t>
      </w:r>
      <w:r w:rsidRPr="00935500">
        <w:t xml:space="preserve"> plus the original guanine aptamer</w:t>
      </w:r>
      <w:r w:rsidR="00C47A5D">
        <w:t>,</w:t>
      </w:r>
      <w:r w:rsidRPr="00935500">
        <w:t xml:space="preserve"> and manually </w:t>
      </w:r>
      <w:commentRangeStart w:id="30"/>
      <w:commentRangeStart w:id="31"/>
      <w:r w:rsidRPr="00935500">
        <w:t xml:space="preserve">classified </w:t>
      </w:r>
      <w:commentRangeEnd w:id="30"/>
      <w:r w:rsidRPr="00935500">
        <w:commentReference w:id="30"/>
      </w:r>
      <w:commentRangeEnd w:id="31"/>
      <w:r w:rsidR="00062BEE">
        <w:rPr>
          <w:rStyle w:val="CommentReference"/>
          <w:rFonts w:ascii="Liberation Serif" w:eastAsia="Noto Serif CJK SC" w:hAnsi="Liberation Serif" w:cs="Mangal"/>
          <w:kern w:val="2"/>
          <w:lang w:eastAsia="zh-CN" w:bidi="hi-IN"/>
        </w:rPr>
        <w:commentReference w:id="31"/>
      </w:r>
      <w:r w:rsidRPr="00935500">
        <w:t>each residue as single 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composed mostly of Watson-Crick base pairs (SI table 7). Rates of ILP were then analyzed in box plots (Figure 3D-F).</w:t>
      </w:r>
    </w:p>
    <w:p w14:paraId="5E0EA23E" w14:textId="31590FEC" w:rsidR="00935500" w:rsidRPr="00935500" w:rsidRDefault="00935500" w:rsidP="0034482F">
      <w:pPr>
        <w:pStyle w:val="TAMainText"/>
      </w:pPr>
      <w:r w:rsidRPr="00935500">
        <w:t>We begin box plot analysis with the guanine aptamer (Figure 3D). We had data for 3 single stranded nucleotides without accompanying non-canonical hydrogen bonding interactions. We observed 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for nucleotides involved in non-canonical tertiary interactions (NC). In contrast, degradation rates for nucleotides participating in Watson-Crick base pairing interactions were independent of solution conditions. Thus, we observed a trend of protection from degradation in artificial cytoplasm,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542C8470" w:rsidR="00935500" w:rsidRPr="00935500" w:rsidRDefault="00935500" w:rsidP="0034482F">
      <w:pPr>
        <w:pStyle w:val="TAMainText"/>
      </w:pPr>
      <w:r w:rsidRPr="00935500">
        <w:t>We repeated our degradation assay with the cleaved-CPEB3 ribozyme and yeast tRNA</w:t>
      </w:r>
      <w:r w:rsidRPr="00935500">
        <w:rPr>
          <w:vertAlign w:val="superscript"/>
        </w:rPr>
        <w:t>phe</w:t>
      </w:r>
      <w:r w:rsidRPr="00935500">
        <w:t xml:space="preserve">, to test </w:t>
      </w:r>
      <w:r w:rsidR="000E3415">
        <w:t>if the</w:t>
      </w:r>
      <w:r w:rsidRPr="00935500">
        <w:t xml:space="preserve"> </w:t>
      </w:r>
      <w:r w:rsidR="000E3415">
        <w:t xml:space="preserve">protection from </w:t>
      </w:r>
      <w:r w:rsidRPr="00935500">
        <w:t>degradation in artificial cytoplasm was broadly applicable (SI figure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a that degradation rates </w:t>
      </w:r>
      <w:r w:rsidR="00062BEE">
        <w:t>we</w:t>
      </w:r>
      <w:r w:rsidRPr="00935500">
        <w:t>re partially dependent on the strength of Mg</w:t>
      </w:r>
      <w:r w:rsidRPr="00935500">
        <w:rPr>
          <w:vertAlign w:val="superscript"/>
        </w:rPr>
        <w:t>2+</w:t>
      </w:r>
      <w:r w:rsidRPr="00935500">
        <w:t xml:space="preserve"> chelation. Likewise, the degradation rates for residues that </w:t>
      </w:r>
      <w:r w:rsidR="00683DE0">
        <w:t>we</w:t>
      </w:r>
      <w:r w:rsidRPr="00935500">
        <w:t>re predicted to participate in non-canonical tertiary contacts were reduced in 2 mM free Mg</w:t>
      </w:r>
      <w:r w:rsidRPr="00935500">
        <w:rPr>
          <w:vertAlign w:val="superscript"/>
        </w:rPr>
        <w:t>2+</w:t>
      </w:r>
      <w:r w:rsidRPr="00935500">
        <w:t>, Eco80, and NTPCM</w:t>
      </w:r>
      <w:r w:rsidR="000E3415">
        <w:t>,</w:t>
      </w:r>
      <w:r w:rsidRPr="00935500">
        <w:t xml:space="preserve"> but not WMCM, in comparison to the 25 mM free Mg</w:t>
      </w:r>
      <w:r w:rsidRPr="00935500">
        <w:rPr>
          <w:vertAlign w:val="superscript"/>
        </w:rPr>
        <w:t>2+</w:t>
      </w:r>
      <w:r w:rsidRPr="00935500">
        <w:t xml:space="preserve"> condition, further indicating that degradation rates </w:t>
      </w:r>
      <w:r w:rsidR="00062BEE">
        <w:t>we</w:t>
      </w:r>
      <w:r w:rsidRPr="00935500">
        <w:t>re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55DB5678" w:rsidR="00935500" w:rsidRPr="00935500" w:rsidRDefault="00935500" w:rsidP="0034482F">
      <w:pPr>
        <w:pStyle w:val="TAMainText"/>
      </w:pPr>
      <w:r w:rsidRPr="00935500">
        <w:t>Yeast tRNA</w:t>
      </w:r>
      <w:r w:rsidRPr="00935500">
        <w:rPr>
          <w:vertAlign w:val="superscript"/>
        </w:rPr>
        <w:t>phe</w:t>
      </w:r>
      <w:r w:rsidRPr="00935500">
        <w:t xml:space="preserve"> exhibits almost no in-line degradation except for the single stranded nucleotides in the P3 stem loop, termed the anticodon loop (SI figure </w:t>
      </w:r>
      <w:r w:rsidR="00062BEE">
        <w:t>10</w:t>
      </w:r>
      <w:r w:rsidRPr="00935500">
        <w:t>D</w:t>
      </w:r>
      <w:r w:rsidR="00FD5268">
        <w:t xml:space="preserve">). </w:t>
      </w:r>
      <w:r w:rsidRPr="00935500">
        <w:t>Single stranded nucleotides showed reduced degradation rates in the 2 mM free Mg</w:t>
      </w:r>
      <w:r w:rsidRPr="00935500">
        <w:rPr>
          <w:vertAlign w:val="superscript"/>
        </w:rPr>
        <w:t>2+</w:t>
      </w:r>
      <w:r w:rsidRPr="00935500">
        <w:t xml:space="preserve">, Eco80, and NTPCM conditions in comparison to the 25 mM free condition, and degradation rates recovered in WMCM. Degradation rates were constant across conditions for nucleotides that form Watson-Crick base pairs and for nucleotides that form non-canonical contacts, which is different than the increased degradation observed for nucleotides that form non-canonical </w:t>
      </w:r>
      <w:r w:rsidR="00F126DF">
        <w:t>contacts</w:t>
      </w:r>
      <w:r w:rsidRPr="00935500">
        <w:t xml:space="preserve"> in the guanine riboswitch aptamer and the CPEB3 ribozyme. One possible explanation is that the tertiary structure of tRNA</w:t>
      </w:r>
      <w:r w:rsidRPr="00935500">
        <w:rPr>
          <w:vertAlign w:val="superscript"/>
        </w:rPr>
        <w:t>phe</w:t>
      </w:r>
      <w:r w:rsidRPr="00935500">
        <w:t xml:space="preserve"> </w:t>
      </w:r>
      <w:r w:rsidR="00062BEE">
        <w:t>wa</w:t>
      </w:r>
      <w:r w:rsidRPr="00935500">
        <w:t>s less dynamic than the tertiary structure of the guanine riboswitch aptamer and the CPEB3 ribozyme, thus reducing the degradation rates in regions that participate in non-canonical tertiary interactions to the baseline levels observed for nucleotides participating in Watson-Crick base pairs.</w:t>
      </w:r>
    </w:p>
    <w:p w14:paraId="5F478EAD" w14:textId="365D28F5" w:rsidR="00935500" w:rsidRPr="00935500" w:rsidRDefault="00F126DF" w:rsidP="0034482F">
      <w:pPr>
        <w:pStyle w:val="TAMainText"/>
      </w:pPr>
      <w:r>
        <w:t>O</w:t>
      </w:r>
      <w:r w:rsidR="00935500" w:rsidRPr="00935500">
        <w:t>verall, the in-line degradation assay indicated that Eco80 and NTPCM protect</w:t>
      </w:r>
      <w:r w:rsidR="00062BEE">
        <w:t>ed</w:t>
      </w:r>
      <w:r w:rsidR="00935500" w:rsidRPr="00935500">
        <w:t xml:space="preserve"> RNA from Mg</w:t>
      </w:r>
      <w:r w:rsidR="00935500" w:rsidRPr="00935500">
        <w:rPr>
          <w:vertAlign w:val="superscript"/>
        </w:rPr>
        <w:t>2+</w:t>
      </w:r>
      <w:r w:rsidR="00935500" w:rsidRPr="00935500">
        <w:t>OH</w:t>
      </w:r>
      <w:r w:rsidR="00935500" w:rsidRPr="00935500">
        <w:rPr>
          <w:vertAlign w:val="superscript"/>
        </w:rPr>
        <w:t>-</w:t>
      </w:r>
      <w:r w:rsidR="00935500" w:rsidRPr="00935500">
        <w:t>-mediated degradation in structural regions that are susceptible to in-line cleavage, even though both artificial cytoplasms have relatively high concentrations of total Mg</w:t>
      </w:r>
      <w:r w:rsidR="00935500" w:rsidRPr="00935500">
        <w:rPr>
          <w:vertAlign w:val="superscript"/>
        </w:rPr>
        <w:t>2+</w:t>
      </w:r>
      <w:r w:rsidR="00935500" w:rsidRPr="00935500">
        <w:t>. WMCM show</w:t>
      </w:r>
      <w:r w:rsidR="00062BEE">
        <w:t>ed</w:t>
      </w:r>
      <w:r w:rsidR="00935500" w:rsidRPr="00935500">
        <w:t xml:space="preserve"> an intermediate effect between the high degradation rates in the 25 mM free Mg</w:t>
      </w:r>
      <w:r w:rsidR="00935500" w:rsidRPr="00935500">
        <w:rPr>
          <w:vertAlign w:val="superscript"/>
        </w:rPr>
        <w:t>2+</w:t>
      </w:r>
      <w:r w:rsidR="00935500" w:rsidRPr="00935500">
        <w:t xml:space="preserve"> condition and the low degradation rates in 2 mM free Mg</w:t>
      </w:r>
      <w:r w:rsidR="00935500" w:rsidRPr="000A1506">
        <w:rPr>
          <w:vertAlign w:val="superscript"/>
        </w:rPr>
        <w:t>2+</w:t>
      </w:r>
      <w:r w:rsidR="00935500" w:rsidRPr="00935500">
        <w:t>, Eco80, and NTPCM</w:t>
      </w:r>
      <w:r w:rsidR="00062BEE">
        <w:t xml:space="preserve"> conditions</w:t>
      </w:r>
      <w:r w:rsidR="00935500" w:rsidRPr="00935500">
        <w:t xml:space="preserve">, indicating that degradation rates </w:t>
      </w:r>
      <w:r w:rsidR="00062BEE">
        <w:t>we</w:t>
      </w:r>
      <w:r w:rsidR="00935500" w:rsidRPr="00935500">
        <w:t>re dependent on Mg</w:t>
      </w:r>
      <w:r w:rsidR="00935500" w:rsidRPr="00935500">
        <w:rPr>
          <w:vertAlign w:val="superscript"/>
        </w:rPr>
        <w:t>2+</w:t>
      </w:r>
      <w:r w:rsidR="00935500" w:rsidRPr="00935500">
        <w:t xml:space="preserve"> chelation strength (see Discussion).</w:t>
      </w:r>
    </w:p>
    <w:p w14:paraId="57396980" w14:textId="3F77EE94" w:rsidR="00935500" w:rsidRPr="007167D6" w:rsidRDefault="00935500" w:rsidP="0034482F">
      <w:pPr>
        <w:pStyle w:val="TAMainText"/>
        <w:rPr>
          <w:b/>
          <w:bCs/>
        </w:rPr>
      </w:pPr>
      <w:r w:rsidRPr="007167D6">
        <w:rPr>
          <w:b/>
          <w:bCs/>
        </w:rPr>
        <w:t>Eco80 support</w:t>
      </w:r>
      <w:r w:rsidR="006D2F6D">
        <w:rPr>
          <w:b/>
          <w:bCs/>
        </w:rPr>
        <w:t>ed</w:t>
      </w:r>
      <w:r w:rsidRPr="007167D6">
        <w:rPr>
          <w:b/>
          <w:bCs/>
        </w:rPr>
        <w:t xml:space="preserve"> RNA catalysis</w:t>
      </w:r>
    </w:p>
    <w:p w14:paraId="5091277E" w14:textId="53136D0A" w:rsidR="00935500" w:rsidRDefault="00935500" w:rsidP="0034482F">
      <w:pPr>
        <w:pStyle w:val="TAMainText"/>
      </w:pPr>
      <w:r w:rsidRPr="00935500">
        <w:t>Weak metabolite-chelated Mg</w:t>
      </w:r>
      <w:r w:rsidRPr="00935500">
        <w:rPr>
          <w:vertAlign w:val="superscript"/>
        </w:rPr>
        <w:t>2+</w:t>
      </w:r>
      <w:r w:rsidRPr="00935500">
        <w:t xml:space="preserve"> is known to promote catalysis by ribozymes. For example, CPEB3 ribozyme catalysis is enhanced by about </w:t>
      </w:r>
      <w:commentRangeStart w:id="32"/>
      <w:commentRangeStart w:id="33"/>
      <w:r w:rsidRPr="00935500">
        <w:t xml:space="preserve">1.6-fold by </w:t>
      </w:r>
      <w:r w:rsidR="006D2F6D">
        <w:t xml:space="preserve">an estimated </w:t>
      </w:r>
      <w:r w:rsidRPr="00935500">
        <w:t>2 mM free Mg</w:t>
      </w:r>
      <w:r w:rsidRPr="00935500">
        <w:rPr>
          <w:vertAlign w:val="superscript"/>
        </w:rPr>
        <w:t>2+</w:t>
      </w:r>
      <w:r w:rsidRPr="00935500">
        <w:t xml:space="preserve"> in solution with 11.3 mM glutamate-chelated Mg</w:t>
      </w:r>
      <w:r w:rsidRPr="000A1506">
        <w:rPr>
          <w:vertAlign w:val="superscript"/>
        </w:rPr>
        <w:t>2+</w:t>
      </w:r>
      <w:r w:rsidRPr="00935500">
        <w:t>, in comparison to catalysis in 2 mM free Mg</w:t>
      </w:r>
      <w:r w:rsidRPr="00935500">
        <w:rPr>
          <w:vertAlign w:val="superscript"/>
        </w:rPr>
        <w:t>2+</w:t>
      </w:r>
      <w:r w:rsidRPr="00935500">
        <w:t xml:space="preserve"> alone.</w:t>
      </w:r>
      <w:r w:rsidRPr="00935500">
        <w:fldChar w:fldCharType="begin"/>
      </w:r>
      <w:r w:rsidRPr="00935500">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 </w:t>
      </w:r>
      <w:commentRangeEnd w:id="32"/>
      <w:r w:rsidRPr="00935500">
        <w:commentReference w:id="32"/>
      </w:r>
      <w:commentRangeEnd w:id="33"/>
      <w:r w:rsidRPr="00935500">
        <w:commentReference w:id="33"/>
      </w:r>
      <w:r w:rsidRPr="00935500">
        <w:t>Thus, we also hypothesized that Eco80 metabolites would also promote CPEB3 catalysis.</w:t>
      </w:r>
    </w:p>
    <w:p w14:paraId="6BA4FE5D" w14:textId="337B9188" w:rsidR="00935500" w:rsidRDefault="00935500" w:rsidP="0034482F">
      <w:pPr>
        <w:pStyle w:val="TAMainText"/>
      </w:pPr>
      <w:r w:rsidRPr="00935500">
        <w:t>We compared CPEB3 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w:t>
      </w:r>
      <w:r w:rsidR="00073BDC">
        <w:t xml:space="preserve"> All conditions contain</w:t>
      </w:r>
      <w:r w:rsidR="00535F20">
        <w:t>ed</w:t>
      </w:r>
      <w:r w:rsidR="00073BDC">
        <w:t xml:space="preserve"> 240 mM Na</w:t>
      </w:r>
      <w:r w:rsidR="00073BDC" w:rsidRPr="00073BDC">
        <w:rPr>
          <w:vertAlign w:val="superscript"/>
        </w:rPr>
        <w:t>+</w:t>
      </w:r>
      <w:r w:rsidR="00073BDC">
        <w:t xml:space="preserve"> and 140 mM K</w:t>
      </w:r>
      <w:r w:rsidR="00073BDC" w:rsidRPr="00073BDC">
        <w:rPr>
          <w:vertAlign w:val="superscript"/>
        </w:rPr>
        <w:t>+</w:t>
      </w:r>
      <w:r w:rsidR="00073BDC">
        <w:t>.</w:t>
      </w:r>
      <w:r w:rsidRPr="00935500">
        <w:t xml:space="preserve"> Briefly, we purified full length CPEB3 ribozyme (Figure 4A), incubated CPEB3 in artificial cytoplasm, fractionated time points on a denaturing acrylamide gel, and calculated the fraction cleaved from the relative intensity of cleaved and un-cleaved RNA bands (SI Figure 11). </w:t>
      </w:r>
      <w:r w:rsidR="00053A45">
        <w:t>The f</w:t>
      </w:r>
      <w:r w:rsidRPr="00935500">
        <w:t>raction cleaved as a function of time was fit to a single exponential equation to estimate the reaction rate constant (Figure 4B).</w:t>
      </w:r>
    </w:p>
    <w:p w14:paraId="33BF1DB6" w14:textId="2CDB8EA8" w:rsidR="00935500" w:rsidRPr="00935500" w:rsidRDefault="00935500" w:rsidP="0034482F">
      <w:pPr>
        <w:pStyle w:val="TAMainText"/>
      </w:pPr>
      <w:r w:rsidRPr="00935500">
        <w:t>CPEB3 ribozyme catalysis was reduced in all conditions in comparison to the 25 mM free Mg</w:t>
      </w:r>
      <w:r w:rsidRPr="00935500">
        <w:rPr>
          <w:vertAlign w:val="superscript"/>
        </w:rPr>
        <w:t>2+</w:t>
      </w:r>
      <w:r w:rsidRPr="00935500">
        <w:t xml:space="preserve"> control (Figure 4C). Surprisingly, CPEB3 catalysis was reduced in Eco80 by about 1/2 in comparison to the 2 mM free Mg</w:t>
      </w:r>
      <w:r w:rsidRPr="00935500">
        <w:rPr>
          <w:vertAlign w:val="superscript"/>
        </w:rPr>
        <w:t>2+</w:t>
      </w:r>
      <w:r w:rsidRPr="00935500">
        <w:t xml:space="preserve"> control, despite the 31.6 mM total Mg</w:t>
      </w:r>
      <w:r w:rsidRPr="00935500">
        <w:rPr>
          <w:vertAlign w:val="superscript"/>
        </w:rPr>
        <w:t>2+</w:t>
      </w:r>
      <w:r w:rsidRPr="00935500">
        <w:t xml:space="preserve"> in Eco80. CPEB3 catalysis was reduced by about 1/3 in NTPCM in comparison to the 2 mM free Mg</w:t>
      </w:r>
      <w:r w:rsidRPr="00935500">
        <w:rPr>
          <w:vertAlign w:val="superscript"/>
        </w:rPr>
        <w:t>2+</w:t>
      </w:r>
      <w:r w:rsidRPr="00935500">
        <w:t xml:space="preserve"> control, an even stronger effect than Eco80. In contrast, CPEB3 catalysis was enhanced by </w:t>
      </w:r>
      <w:proofErr w:type="gramStart"/>
      <w:r w:rsidRPr="00935500">
        <w:t>1.33 fold</w:t>
      </w:r>
      <w:proofErr w:type="gramEnd"/>
      <w:r w:rsidRPr="00935500">
        <w:t xml:space="preserve"> in WMCM, similar to the enhancement observed for glutamate-chelated Mg</w:t>
      </w:r>
      <w:r w:rsidRPr="00935500">
        <w:rPr>
          <w:vertAlign w:val="superscript"/>
        </w:rPr>
        <w:t>2+</w:t>
      </w:r>
      <w:r w:rsidRPr="00935500">
        <w:t>. In summary, Eco80 support</w:t>
      </w:r>
      <w:r w:rsidR="00535F20">
        <w:t>ed</w:t>
      </w:r>
      <w:r w:rsidRPr="00935500">
        <w:t xml:space="preserve"> RNA catalysis but d</w:t>
      </w:r>
      <w:r w:rsidR="00535F20">
        <w:t>id</w:t>
      </w:r>
      <w:r w:rsidRPr="00935500">
        <w:t xml:space="preserve"> not enhance catalysis in comparison to the 2 mM free Mg</w:t>
      </w:r>
      <w:r w:rsidRPr="00935500">
        <w:rPr>
          <w:vertAlign w:val="superscript"/>
        </w:rPr>
        <w:t>2+</w:t>
      </w:r>
      <w:r w:rsidRPr="00935500">
        <w:t xml:space="preserve"> condition. CPEB3 reaction rates in Eco80 </w:t>
      </w:r>
      <w:r w:rsidR="00535F20">
        <w:t>we</w:t>
      </w:r>
      <w:r w:rsidRPr="00935500">
        <w:t>re between the rates in WMCM and NTPCM. WMCM likely ha</w:t>
      </w:r>
      <w:r w:rsidR="00535F20">
        <w:t>d</w:t>
      </w:r>
      <w:r w:rsidRPr="00935500">
        <w:t xml:space="preserve"> exposed Mg</w:t>
      </w:r>
      <w:r w:rsidRPr="00935500">
        <w:rPr>
          <w:vertAlign w:val="superscript"/>
        </w:rPr>
        <w:t>2+</w:t>
      </w:r>
      <w:r w:rsidRPr="00935500">
        <w:t xml:space="preserve"> to help fold the RNA, while NTPCM d</w:t>
      </w:r>
      <w:r w:rsidR="00535F20">
        <w:t>id</w:t>
      </w:r>
      <w:r w:rsidRPr="00935500">
        <w:t xml:space="preserve"> not, and moreover may denature the RNA as per Figure 2 (see Discussion).</w:t>
      </w:r>
    </w:p>
    <w:p w14:paraId="45E3A68F" w14:textId="7D0B1B8C" w:rsidR="00935500" w:rsidRDefault="00935500" w:rsidP="0034482F">
      <w:pPr>
        <w:pStyle w:val="TAMainText"/>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w:t>
      </w:r>
      <w:proofErr w:type="spellStart"/>
      <w:r w:rsidRPr="00935500">
        <w:t>imbk</w:t>
      </w:r>
      <w:proofErr w:type="spellEnd"/>
      <w:r w:rsidRPr="00935500">
        <w:t xml:space="preserve"> cells, which have a closer evolutionary relationship to human cells</w:t>
      </w:r>
      <w:r w:rsidR="00535F20">
        <w:t>,</w:t>
      </w:r>
      <w:r w:rsidR="009A3C0C">
        <w:t xml:space="preserve"> where CPEB3 exists </w:t>
      </w:r>
      <w:r w:rsidR="00535F20">
        <w:t xml:space="preserve">in nature </w:t>
      </w:r>
      <w:r w:rsidRPr="00935500">
        <w:t>(Figure 4D). Absolute metabolite concentrations were compiled from the literature and the 11 most abundant metabolites that compose 80% of the Yeast and mammalian metabolome were selected to compose hypothetical Yeast80 and Mammal80 artificial cytoplasms.</w:t>
      </w:r>
      <w:r w:rsidRPr="00935500">
        <w:fldChar w:fldCharType="begin"/>
      </w:r>
      <w:r w:rsidRPr="00935500">
        <w:instrText xml:space="preserve"> ADDIN ZOTERO_ITEM CSL_CITATION {"citationID":"a1alvc9tsnu","properties":{"formattedCitation":"\\super 45\\nosupersub{}","plainCitation":"45","noteIndex":0},"citationItems":[{"id":418,"uris":["http://zotero.org/users/4485201/items/XSQXMKQ7"],"itemData":{"id":418,"type":"article-journal","container-title":"Nature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Pr="00935500">
        <w:fldChar w:fldCharType="separate"/>
      </w:r>
      <w:r w:rsidRPr="00935500">
        <w:rPr>
          <w:vertAlign w:val="superscript"/>
        </w:rPr>
        <w:t>45</w:t>
      </w:r>
      <w:r w:rsidRPr="00935500">
        <w:fldChar w:fldCharType="end"/>
      </w:r>
      <w:r w:rsidRPr="00935500">
        <w:t xml:space="preserve"> Estimated metabolite/Mg</w:t>
      </w:r>
      <w:r w:rsidRPr="00935500">
        <w:rPr>
          <w:vertAlign w:val="superscript"/>
        </w:rPr>
        <w:t>2+</w:t>
      </w:r>
      <w:r w:rsidRPr="00935500">
        <w:t xml:space="preserve"> binding constants</w:t>
      </w:r>
      <w:r w:rsidRPr="00935500">
        <w:fldChar w:fldCharType="begin"/>
      </w:r>
      <w:r w:rsidRPr="00935500">
        <w:instrText xml:space="preserve"> ADDIN ZOTERO_ITEM CSL_CITATION {"citationID":"a1nub193qab","properties":{"formattedCitation":"\\super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were used to classify each metabolite in Yeast80 and Mammal80 as</w:t>
      </w:r>
      <w:r w:rsidR="00073BDC">
        <w:t xml:space="preserve"> </w:t>
      </w:r>
      <w:r w:rsidRPr="00935500">
        <w:t>strong (NTP</w:t>
      </w:r>
      <w:r w:rsidR="00073BDC">
        <w:t>CM</w:t>
      </w:r>
      <w:r w:rsidRPr="00935500">
        <w:t>) or weak Mg</w:t>
      </w:r>
      <w:r w:rsidRPr="00935500">
        <w:rPr>
          <w:vertAlign w:val="superscript"/>
        </w:rPr>
        <w:t>2+</w:t>
      </w:r>
      <w:r w:rsidRPr="00935500">
        <w:t xml:space="preserve"> chelator</w:t>
      </w:r>
      <w:r w:rsidR="00073BDC">
        <w:t>s</w:t>
      </w:r>
      <w:r w:rsidRPr="00935500">
        <w:t>.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~4 mM strong Mg</w:t>
      </w:r>
      <w:r w:rsidRPr="00535F20">
        <w:rPr>
          <w:vertAlign w:val="superscript"/>
        </w:rPr>
        <w:t>2+</w:t>
      </w:r>
      <w:r w:rsidRPr="00935500">
        <w:t xml:space="preserve"> chelators. (Figure 4D). Thus, the 1.3-fold rate enhancement in </w:t>
      </w:r>
      <w:r w:rsidR="00535F20">
        <w:t>WMCM wa</w:t>
      </w:r>
      <w:r w:rsidRPr="00935500">
        <w:t xml:space="preserve">s more relevant to CPEB3 function in human cells than the rate </w:t>
      </w:r>
      <w:proofErr w:type="gramStart"/>
      <w:r w:rsidRPr="00935500">
        <w:t>decrease</w:t>
      </w:r>
      <w:proofErr w:type="gramEnd"/>
      <w:r w:rsidRPr="00935500">
        <w:t xml:space="preserve"> in Eco80.</w:t>
      </w:r>
    </w:p>
    <w:p w14:paraId="4796F326" w14:textId="61902DE2" w:rsidR="009A3C0C" w:rsidRDefault="00111CAF" w:rsidP="00896449">
      <w:pPr>
        <w:pStyle w:val="TAMainText"/>
        <w:jc w:val="center"/>
      </w:pPr>
      <w:r>
        <w:rPr>
          <w:noProof/>
        </w:rPr>
        <w:drawing>
          <wp:inline distT="0" distB="0" distL="0" distR="0" wp14:anchorId="733D2E29" wp14:editId="65ED8DA1">
            <wp:extent cx="2926086" cy="3931928"/>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stretch>
                      <a:fillRect/>
                    </a:stretch>
                  </pic:blipFill>
                  <pic:spPr>
                    <a:xfrm>
                      <a:off x="0" y="0"/>
                      <a:ext cx="2926086" cy="3931928"/>
                    </a:xfrm>
                    <a:prstGeom prst="rect">
                      <a:avLst/>
                    </a:prstGeom>
                  </pic:spPr>
                </pic:pic>
              </a:graphicData>
            </a:graphic>
          </wp:inline>
        </w:drawing>
      </w:r>
    </w:p>
    <w:p w14:paraId="0A7F100A" w14:textId="478C8582" w:rsidR="009A3C0C" w:rsidRPr="009A3C0C" w:rsidRDefault="009A3C0C" w:rsidP="009A3C0C">
      <w:pPr>
        <w:pStyle w:val="VAFigureCaption"/>
        <w:rPr>
          <w:b w:val="0"/>
          <w:bCs w:val="0"/>
        </w:rPr>
      </w:pPr>
      <w:r w:rsidRPr="007A6844">
        <w:t xml:space="preserve">Figure </w:t>
      </w:r>
      <w:proofErr w:type="gramStart"/>
      <w:r w:rsidRPr="007A6844">
        <w:rPr>
          <w:b w:val="0"/>
          <w:bCs w:val="0"/>
        </w:rPr>
        <w:t xml:space="preserve">4  </w:t>
      </w:r>
      <w:r w:rsidR="004E58B5">
        <w:rPr>
          <w:b w:val="0"/>
          <w:bCs w:val="0"/>
        </w:rPr>
        <w:t>Eco</w:t>
      </w:r>
      <w:proofErr w:type="gramEnd"/>
      <w:r w:rsidR="004E58B5">
        <w:rPr>
          <w:b w:val="0"/>
          <w:bCs w:val="0"/>
        </w:rPr>
        <w:t xml:space="preserve">80 </w:t>
      </w:r>
      <w:r w:rsidRPr="007A6844">
        <w:rPr>
          <w:b w:val="0"/>
          <w:bCs w:val="0"/>
        </w:rPr>
        <w:t>support</w:t>
      </w:r>
      <w:r w:rsidR="0057127C">
        <w:rPr>
          <w:b w:val="0"/>
          <w:bCs w:val="0"/>
        </w:rPr>
        <w:t>ed</w:t>
      </w:r>
      <w:r w:rsidRPr="007A6844">
        <w:rPr>
          <w:b w:val="0"/>
          <w:bCs w:val="0"/>
        </w:rPr>
        <w:t xml:space="preserve"> CPEB3 ribozyme catalysis. </w:t>
      </w:r>
      <w:r w:rsidRPr="007A6844">
        <w:t>(A)</w:t>
      </w:r>
      <w:r w:rsidRPr="007A6844">
        <w:rPr>
          <w:b w:val="0"/>
          <w:bCs w:val="0"/>
        </w:rPr>
        <w:t xml:space="preserve"> Secondary structure of the un-cleaved CPEB3 ribozyme.</w:t>
      </w:r>
      <w:r w:rsidRPr="007A6844">
        <w:t xml:space="preserve"> (B) </w:t>
      </w:r>
      <w:r w:rsidRPr="007A6844">
        <w:rPr>
          <w:b w:val="0"/>
          <w:bCs w:val="0"/>
        </w:rPr>
        <w:t>Fraction of cleaved CPEB3 as a function of time fit to a single exponential. Four technical replicates are displayed. 2 mM and 25 mM free refers to the Mg</w:t>
      </w:r>
      <w:r w:rsidRPr="00EC5391">
        <w:rPr>
          <w:b w:val="0"/>
          <w:bCs w:val="0"/>
          <w:vertAlign w:val="superscript"/>
        </w:rPr>
        <w:t>2+</w:t>
      </w:r>
      <w:r w:rsidRPr="007A6844">
        <w:rPr>
          <w:b w:val="0"/>
          <w:bCs w:val="0"/>
        </w:rPr>
        <w:t xml:space="preserve"> concentration. All conditions contain a background of 240 mM Na</w:t>
      </w:r>
      <w:r w:rsidRPr="00EC5391">
        <w:rPr>
          <w:b w:val="0"/>
          <w:bCs w:val="0"/>
          <w:vertAlign w:val="superscript"/>
        </w:rPr>
        <w:t>+</w:t>
      </w:r>
      <w:r w:rsidRPr="007A6844">
        <w:rPr>
          <w:b w:val="0"/>
          <w:bCs w:val="0"/>
        </w:rPr>
        <w:t xml:space="preserve"> and 140 mM K</w:t>
      </w:r>
      <w:r w:rsidRPr="00EC5391">
        <w:rPr>
          <w:b w:val="0"/>
          <w:bCs w:val="0"/>
          <w:vertAlign w:val="superscript"/>
        </w:rPr>
        <w:t>+</w:t>
      </w:r>
      <w:r w:rsidRPr="007A6844">
        <w:rPr>
          <w:b w:val="0"/>
          <w:bCs w:val="0"/>
        </w:rPr>
        <w:t>. Enough total Mg</w:t>
      </w:r>
      <w:r w:rsidRPr="00EC5391">
        <w:rPr>
          <w:b w:val="0"/>
          <w:bCs w:val="0"/>
          <w:vertAlign w:val="superscript"/>
        </w:rPr>
        <w:t>2+</w:t>
      </w:r>
      <w:r w:rsidRPr="007A6844">
        <w:rPr>
          <w:b w:val="0"/>
          <w:bCs w:val="0"/>
        </w:rPr>
        <w:t xml:space="preserve"> was added to Eco80, NTPCM, and WMCM to maintain a 2 mM free Mg</w:t>
      </w:r>
      <w:r w:rsidRPr="00EC5391">
        <w:rPr>
          <w:b w:val="0"/>
          <w:bCs w:val="0"/>
          <w:vertAlign w:val="superscript"/>
        </w:rPr>
        <w:t>2+</w:t>
      </w:r>
      <w:r w:rsidRPr="007A6844">
        <w:rPr>
          <w:b w:val="0"/>
          <w:bCs w:val="0"/>
        </w:rPr>
        <w:t xml:space="preserve"> concentration.</w:t>
      </w:r>
      <w:r w:rsidRPr="007A6844">
        <w:t xml:space="preserve"> (C) </w:t>
      </w:r>
      <w:r w:rsidR="004E58B5">
        <w:rPr>
          <w:b w:val="0"/>
          <w:bCs w:val="0"/>
        </w:rPr>
        <w:t>R</w:t>
      </w:r>
      <w:r w:rsidRPr="007A6844">
        <w:rPr>
          <w:b w:val="0"/>
          <w:bCs w:val="0"/>
        </w:rPr>
        <w:t xml:space="preserve">ate constant (k) for the CPEB3 ribozyme in different conditions. </w:t>
      </w:r>
      <w:proofErr w:type="spellStart"/>
      <w:r w:rsidRPr="007A6844">
        <w:rPr>
          <w:b w:val="0"/>
          <w:bCs w:val="0"/>
        </w:rPr>
        <w:t>k</w:t>
      </w:r>
      <w:r w:rsidRPr="004E58B5">
        <w:rPr>
          <w:b w:val="0"/>
          <w:bCs w:val="0"/>
          <w:vertAlign w:val="subscript"/>
        </w:rPr>
        <w:t>rel</w:t>
      </w:r>
      <w:proofErr w:type="spellEnd"/>
      <w:r w:rsidRPr="007A6844">
        <w:rPr>
          <w:b w:val="0"/>
          <w:bCs w:val="0"/>
        </w:rPr>
        <w:t xml:space="preserve"> is the relative rate constant in comparison to the 2 mM free Mg</w:t>
      </w:r>
      <w:r w:rsidRPr="00EC5391">
        <w:rPr>
          <w:b w:val="0"/>
          <w:bCs w:val="0"/>
          <w:vertAlign w:val="superscript"/>
        </w:rPr>
        <w:t>2+</w:t>
      </w:r>
      <w:r w:rsidRPr="007A6844">
        <w:rPr>
          <w:b w:val="0"/>
          <w:bCs w:val="0"/>
        </w:rPr>
        <w:t xml:space="preserve"> condition.</w:t>
      </w:r>
      <w:r w:rsidRPr="007A6844">
        <w:t xml:space="preserve"> (D</w:t>
      </w:r>
      <w:r w:rsidRPr="00053A45">
        <w:t>)</w:t>
      </w:r>
      <w:r w:rsidRPr="007A6844">
        <w:rPr>
          <w:b w:val="0"/>
          <w:bCs w:val="0"/>
        </w:rPr>
        <w:t xml:space="preserve"> Composition of artificial cytoplasms composed of 80% of yeast and mammalian </w:t>
      </w:r>
      <w:proofErr w:type="spellStart"/>
      <w:r w:rsidRPr="007A6844">
        <w:rPr>
          <w:b w:val="0"/>
          <w:bCs w:val="0"/>
        </w:rPr>
        <w:t>iMBK</w:t>
      </w:r>
      <w:proofErr w:type="spellEnd"/>
      <w:r w:rsidRPr="007A6844">
        <w:rPr>
          <w:b w:val="0"/>
          <w:bCs w:val="0"/>
        </w:rPr>
        <w:t xml:space="preserve"> metabolites, termed Yeast80 and Mammal80</w:t>
      </w:r>
      <w:r w:rsidR="008A2EF5">
        <w:rPr>
          <w:b w:val="0"/>
          <w:bCs w:val="0"/>
        </w:rPr>
        <w:t>,</w:t>
      </w:r>
      <w:r w:rsidRPr="007A6844">
        <w:rPr>
          <w:b w:val="0"/>
          <w:bCs w:val="0"/>
        </w:rPr>
        <w:t xml:space="preserve"> respectively, compared to the composition of Eco80. Each box represents one abundant metabolite. NTPCM represents nucleotide metabolites and WMCM represents metabolites that are expected to weakly chelate Mg</w:t>
      </w:r>
      <w:r w:rsidRPr="009A3C0C">
        <w:rPr>
          <w:b w:val="0"/>
          <w:bCs w:val="0"/>
          <w:vertAlign w:val="superscript"/>
        </w:rPr>
        <w:t>2+</w:t>
      </w:r>
      <w:r w:rsidRPr="007A6844">
        <w:rPr>
          <w:b w:val="0"/>
          <w:bCs w:val="0"/>
        </w:rPr>
        <w:t xml:space="preserve"> with K</w:t>
      </w:r>
      <w:r w:rsidRPr="009A3C0C">
        <w:rPr>
          <w:b w:val="0"/>
          <w:bCs w:val="0"/>
          <w:vertAlign w:val="subscript"/>
        </w:rPr>
        <w:t>D</w:t>
      </w:r>
      <w:r w:rsidRPr="007A6844">
        <w:rPr>
          <w:b w:val="0"/>
          <w:bCs w:val="0"/>
        </w:rPr>
        <w:t xml:space="preserve">s greater than 2 </w:t>
      </w:r>
      <w:proofErr w:type="spellStart"/>
      <w:r w:rsidRPr="007A6844">
        <w:rPr>
          <w:b w:val="0"/>
          <w:bCs w:val="0"/>
        </w:rPr>
        <w:t>mM.</w:t>
      </w:r>
      <w:proofErr w:type="spellEnd"/>
      <w:r w:rsidRPr="007A6844">
        <w:rPr>
          <w:b w:val="0"/>
          <w:bCs w:val="0"/>
        </w:rPr>
        <w:t xml:space="preserve"> </w:t>
      </w:r>
    </w:p>
    <w:p w14:paraId="497994D0" w14:textId="77777777" w:rsidR="00935500" w:rsidRPr="0034534C" w:rsidRDefault="00935500" w:rsidP="0034482F">
      <w:pPr>
        <w:pStyle w:val="TAMainText"/>
        <w:rPr>
          <w:b/>
          <w:bCs/>
        </w:rPr>
      </w:pPr>
      <w:r w:rsidRPr="0034534C">
        <w:rPr>
          <w:b/>
          <w:bCs/>
        </w:rPr>
        <w:t>Discussion</w:t>
      </w:r>
    </w:p>
    <w:p w14:paraId="6403E9E5" w14:textId="0B9D33A0" w:rsidR="00935500" w:rsidRPr="00935500" w:rsidRDefault="00935500" w:rsidP="0034482F">
      <w:pPr>
        <w:pStyle w:val="TAMainText"/>
      </w:pPr>
      <w:r w:rsidRPr="00935500">
        <w:t xml:space="preserve">In </w:t>
      </w:r>
      <w:del w:id="34" w:author="Bevilacqua, Philip C" w:date="2022-08-09T16:42:00Z">
        <w:r w:rsidRPr="00935500" w:rsidDel="000017DD">
          <w:delText>summary</w:delText>
        </w:r>
      </w:del>
      <w:ins w:id="35" w:author="Bevilacqua, Philip C" w:date="2022-08-09T16:42:00Z">
        <w:r w:rsidR="000017DD">
          <w:t>this study</w:t>
        </w:r>
      </w:ins>
      <w:r w:rsidRPr="00935500">
        <w:t xml:space="preserve">, we </w:t>
      </w:r>
      <w:del w:id="36" w:author="Bevilacqua, Philip C" w:date="2022-08-09T16:45:00Z">
        <w:r w:rsidRPr="00935500" w:rsidDel="000017DD">
          <w:delText xml:space="preserve">have </w:delText>
        </w:r>
      </w:del>
      <w:r w:rsidRPr="00935500">
        <w:t xml:space="preserve">used a bottom-up, </w:t>
      </w:r>
      <w:r w:rsidRPr="00935500">
        <w:rPr>
          <w:i/>
          <w:iCs/>
        </w:rPr>
        <w:t>aufbau</w:t>
      </w:r>
      <w:r w:rsidRPr="00935500">
        <w:t xml:space="preserve">, approach to create a complex </w:t>
      </w:r>
      <w:ins w:id="37" w:author="Bevilacqua, Philip C" w:date="2022-08-09T16:42:00Z">
        <w:r w:rsidR="000017DD">
          <w:t>yet still</w:t>
        </w:r>
      </w:ins>
      <w:del w:id="38" w:author="Bevilacqua, Philip C" w:date="2022-08-09T16:42:00Z">
        <w:r w:rsidRPr="00935500" w:rsidDel="000017DD">
          <w:delText>but</w:delText>
        </w:r>
      </w:del>
      <w:r w:rsidRPr="00935500">
        <w:t xml:space="preserve"> manageable artificial cytoplasm, termed Eco80, which encapsulate</w:t>
      </w:r>
      <w:r w:rsidR="0057127C">
        <w:t>d</w:t>
      </w:r>
      <w:r w:rsidRPr="00935500">
        <w:t xml:space="preserve"> 80% of the </w:t>
      </w:r>
      <w:r w:rsidRPr="00935500">
        <w:rPr>
          <w:i/>
          <w:iCs/>
        </w:rPr>
        <w:t>E. coli</w:t>
      </w:r>
      <w:r w:rsidRPr="00935500">
        <w:t xml:space="preserve"> metabolome (Figure 5A). We also broke down Eco80 into sub-artificial cytoplasms, which contain either metabolites that strongly chelate Mg</w:t>
      </w:r>
      <w:r w:rsidRPr="00935500">
        <w:rPr>
          <w:vertAlign w:val="superscript"/>
        </w:rPr>
        <w:t>2+</w:t>
      </w:r>
      <w:r w:rsidRPr="00935500">
        <w:t xml:space="preserve"> (</w:t>
      </w:r>
      <w:ins w:id="39" w:author="Bevilacqua, Philip C" w:date="2022-08-09T16:44:00Z">
        <w:r w:rsidR="000017DD">
          <w:t>i.e.</w:t>
        </w:r>
      </w:ins>
      <w:ins w:id="40" w:author="Bevilacqua, Philip C" w:date="2022-08-09T16:43:00Z">
        <w:r w:rsidR="000017DD">
          <w:t xml:space="preserve"> </w:t>
        </w:r>
      </w:ins>
      <w:r w:rsidRPr="00935500">
        <w:t>NTPs), or metabolites that weakly chelate Mg</w:t>
      </w:r>
      <w:r w:rsidRPr="00935500">
        <w:rPr>
          <w:vertAlign w:val="superscript"/>
        </w:rPr>
        <w:t>2+</w:t>
      </w:r>
      <w:r w:rsidRPr="00935500">
        <w:t xml:space="preserve">, </w:t>
      </w:r>
      <w:commentRangeStart w:id="41"/>
      <w:r w:rsidRPr="00935500">
        <w:t>providing mechanistic insight into the effects of Mg</w:t>
      </w:r>
      <w:r w:rsidRPr="00935500">
        <w:rPr>
          <w:vertAlign w:val="superscript"/>
        </w:rPr>
        <w:t>2+</w:t>
      </w:r>
      <w:r w:rsidRPr="00935500">
        <w:t xml:space="preserve"> speciation on RNA in cells</w:t>
      </w:r>
      <w:commentRangeEnd w:id="41"/>
      <w:r w:rsidR="000017DD">
        <w:rPr>
          <w:rStyle w:val="CommentReference"/>
          <w:rFonts w:ascii="Liberation Serif" w:eastAsia="Noto Serif CJK SC" w:hAnsi="Liberation Serif" w:cs="Mangal"/>
          <w:kern w:val="2"/>
          <w:lang w:eastAsia="zh-CN" w:bidi="hi-IN"/>
        </w:rPr>
        <w:commentReference w:id="41"/>
      </w:r>
      <w:r w:rsidRPr="00935500">
        <w:t>.</w:t>
      </w:r>
    </w:p>
    <w:p w14:paraId="3FF0EED1" w14:textId="1D0579AF" w:rsidR="00935500" w:rsidRDefault="00935500" w:rsidP="0034482F">
      <w:pPr>
        <w:pStyle w:val="TAMainText"/>
      </w:pPr>
      <w:r w:rsidRPr="00935500">
        <w:t xml:space="preserve">Importantly, we </w:t>
      </w:r>
      <w:del w:id="42" w:author="Bevilacqua, Philip C" w:date="2022-08-09T16:45:00Z">
        <w:r w:rsidRPr="00935500" w:rsidDel="000017DD">
          <w:delText xml:space="preserve">have </w:delText>
        </w:r>
      </w:del>
      <w:r w:rsidRPr="00935500">
        <w:t>adopted the Mg</w:t>
      </w:r>
      <w:r w:rsidRPr="00935500">
        <w:rPr>
          <w:vertAlign w:val="superscript"/>
        </w:rPr>
        <w:t>2+</w:t>
      </w:r>
      <w:r w:rsidRPr="00935500">
        <w:t xml:space="preserve"> sensitive dye, HQS,</w:t>
      </w:r>
      <w:r w:rsidRPr="00935500">
        <w:fldChar w:fldCharType="begin"/>
      </w:r>
      <w:r w:rsidRPr="00935500">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in </w:t>
      </w:r>
      <w:r w:rsidRPr="00935500">
        <w:rPr>
          <w:i/>
          <w:iCs/>
        </w:rPr>
        <w:t>in vivo</w:t>
      </w:r>
      <w:r w:rsidRPr="00935500">
        <w:t>-like conditions is knowing how components will affect the speciation of Mg</w:t>
      </w:r>
      <w:r w:rsidRPr="00935500">
        <w:rPr>
          <w:vertAlign w:val="superscript"/>
        </w:rPr>
        <w:t>2+</w:t>
      </w:r>
      <w:r w:rsidRPr="00935500">
        <w:t xml:space="preserve"> between free and chelated Mg</w:t>
      </w:r>
      <w:r w:rsidRPr="00935500">
        <w:rPr>
          <w:vertAlign w:val="superscript"/>
        </w:rPr>
        <w:t>2</w:t>
      </w:r>
      <w:r w:rsidR="00EC5391">
        <w:rPr>
          <w:vertAlign w:val="superscript"/>
        </w:rPr>
        <w:t>+</w:t>
      </w:r>
      <w:r w:rsidRPr="00935500">
        <w:t xml:space="preserve">. Published binding constants for cellular components </w:t>
      </w:r>
      <w:del w:id="43" w:author="Bevilacqua, Philip C" w:date="2022-08-09T16:46:00Z">
        <w:r w:rsidRPr="00935500" w:rsidDel="000017DD">
          <w:delText xml:space="preserve">are </w:delText>
        </w:r>
      </w:del>
      <w:ins w:id="44" w:author="Bevilacqua, Philip C" w:date="2022-08-09T16:46:00Z">
        <w:r w:rsidR="000017DD">
          <w:t>can be</w:t>
        </w:r>
        <w:r w:rsidR="000017DD" w:rsidRPr="00935500">
          <w:t xml:space="preserve"> </w:t>
        </w:r>
      </w:ins>
      <w:r w:rsidRPr="00935500">
        <w:t>unreliable, as they apply to solutions with specific</w:t>
      </w:r>
      <w:r w:rsidR="00D76EA1">
        <w:t xml:space="preserve"> ionic</w:t>
      </w:r>
      <w:r w:rsidRPr="00935500">
        <w:t xml:space="preserve"> character</w:t>
      </w:r>
      <w:ins w:id="45" w:author="Bevilacqua, Philip C" w:date="2022-08-09T16:46:00Z">
        <w:r w:rsidR="000017DD">
          <w:t>,</w:t>
        </w:r>
      </w:ins>
      <w:del w:id="46" w:author="Bevilacqua, Philip C" w:date="2022-08-09T16:46:00Z">
        <w:r w:rsidRPr="00935500" w:rsidDel="000017DD">
          <w:delText>.</w:delText>
        </w:r>
      </w:del>
      <w:r w:rsidRPr="00935500">
        <w:fldChar w:fldCharType="begin"/>
      </w:r>
      <w:r w:rsidRPr="00935500">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Pr="00935500">
        <w:rPr>
          <w:vertAlign w:val="superscript"/>
        </w:rPr>
        <w:t>26</w:t>
      </w:r>
      <w:r w:rsidRPr="00935500">
        <w:fldChar w:fldCharType="end"/>
      </w:r>
      <w:r w:rsidRPr="00935500">
        <w:t xml:space="preserve"> </w:t>
      </w:r>
      <w:ins w:id="47" w:author="Bevilacqua, Philip C" w:date="2022-08-09T16:46:00Z">
        <w:r w:rsidR="000017DD">
          <w:t xml:space="preserve">and </w:t>
        </w:r>
      </w:ins>
      <w:del w:id="48" w:author="Bevilacqua, Philip C" w:date="2022-08-09T16:46:00Z">
        <w:r w:rsidRPr="00935500" w:rsidDel="000017DD">
          <w:delText>M</w:delText>
        </w:r>
      </w:del>
      <w:ins w:id="49" w:author="Bevilacqua, Philip C" w:date="2022-08-09T16:46:00Z">
        <w:r w:rsidR="000017DD">
          <w:t>m</w:t>
        </w:r>
      </w:ins>
      <w:r w:rsidRPr="00935500">
        <w:t xml:space="preserve">ore often, binding constants </w:t>
      </w:r>
      <w:r w:rsidR="00EC5391">
        <w:t>are not known</w:t>
      </w:r>
      <w:ins w:id="50" w:author="Bevilacqua, Philip C" w:date="2022-08-09T16:46:00Z">
        <w:r w:rsidR="000017DD">
          <w:t xml:space="preserve"> at all</w:t>
        </w:r>
      </w:ins>
      <w:r w:rsidRPr="00935500">
        <w:t>.</w:t>
      </w:r>
      <w:r w:rsidRPr="00935500">
        <w:fldChar w:fldCharType="begin"/>
      </w:r>
      <w:r w:rsidRPr="00935500">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Lastly, predicting Mg</w:t>
      </w:r>
      <w:r w:rsidRPr="00935500">
        <w:rPr>
          <w:vertAlign w:val="superscript"/>
        </w:rPr>
        <w:t>2+</w:t>
      </w:r>
      <w:r w:rsidRPr="00935500">
        <w:t xml:space="preserve"> speciation using </w:t>
      </w:r>
      <w:bookmarkStart w:id="51" w:name="_Hlk107912184"/>
      <w:r w:rsidRPr="00935500">
        <w:t xml:space="preserve">binding constants </w:t>
      </w:r>
      <w:bookmarkEnd w:id="51"/>
      <w:r w:rsidRPr="00935500">
        <w:t>require</w:t>
      </w:r>
      <w:r w:rsidR="00D76EA1">
        <w:t>s</w:t>
      </w:r>
      <w:r w:rsidRPr="00935500">
        <w:t xml:space="preserv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w:t>
      </w:r>
      <w:ins w:id="52" w:author="Bevilacqua, Philip C" w:date="2022-08-09T16:48:00Z">
        <w:r w:rsidR="00A90A17">
          <w:t xml:space="preserve"> </w:t>
        </w:r>
        <w:commentRangeStart w:id="53"/>
        <w:r w:rsidR="00A90A17">
          <w:t>measured using HQS</w:t>
        </w:r>
        <w:commentRangeEnd w:id="53"/>
        <w:r w:rsidR="00A90A17">
          <w:rPr>
            <w:rStyle w:val="CommentReference"/>
            <w:rFonts w:ascii="Liberation Serif" w:eastAsia="Noto Serif CJK SC" w:hAnsi="Liberation Serif" w:cs="Mangal"/>
            <w:kern w:val="2"/>
            <w:lang w:eastAsia="zh-CN" w:bidi="hi-IN"/>
          </w:rPr>
          <w:commentReference w:id="53"/>
        </w:r>
      </w:ins>
      <w:r w:rsidRPr="00935500">
        <w:t xml:space="preserve"> approximated the free Mg</w:t>
      </w:r>
      <w:r w:rsidRPr="00935500">
        <w:rPr>
          <w:vertAlign w:val="superscript"/>
        </w:rPr>
        <w:t>2+</w:t>
      </w:r>
      <w:r w:rsidRPr="00935500">
        <w:t xml:space="preserve"> concentration that was </w:t>
      </w:r>
      <w:commentRangeStart w:id="54"/>
      <w:r w:rsidRPr="00935500">
        <w:t xml:space="preserve">predicted </w:t>
      </w:r>
      <w:commentRangeEnd w:id="54"/>
      <w:r w:rsidR="00A90A17">
        <w:rPr>
          <w:rStyle w:val="CommentReference"/>
          <w:rFonts w:ascii="Liberation Serif" w:eastAsia="Noto Serif CJK SC" w:hAnsi="Liberation Serif" w:cs="Mangal"/>
          <w:kern w:val="2"/>
          <w:lang w:eastAsia="zh-CN" w:bidi="hi-IN"/>
        </w:rPr>
        <w:commentReference w:id="54"/>
      </w:r>
      <w:r w:rsidRPr="00935500">
        <w:t xml:space="preserve">using </w:t>
      </w:r>
      <w:ins w:id="55" w:author="Bevilacqua, Philip C" w:date="2022-08-09T16:48:00Z">
        <w:r w:rsidR="00A90A17">
          <w:t xml:space="preserve">our measured </w:t>
        </w:r>
      </w:ins>
      <w:r w:rsidRPr="00935500">
        <w:t>binding constants</w:t>
      </w:r>
      <w:ins w:id="56" w:author="Bevilacqua, Philip C" w:date="2022-08-09T16:48:00Z">
        <w:r w:rsidR="00A90A17">
          <w:t>, when the free Mg</w:t>
        </w:r>
        <w:r w:rsidR="00A90A17" w:rsidRPr="00A90A17">
          <w:rPr>
            <w:vertAlign w:val="superscript"/>
          </w:rPr>
          <w:t>2+</w:t>
        </w:r>
      </w:ins>
      <w:ins w:id="57" w:author="Bevilacqua, Philip C" w:date="2022-08-09T16:49:00Z">
        <w:r w:rsidR="00A90A17">
          <w:t xml:space="preserve"> was</w:t>
        </w:r>
      </w:ins>
      <w:r w:rsidRPr="00935500">
        <w:t xml:space="preserve"> in the biological range of 0.5 to 3 mM</w:t>
      </w:r>
      <w:del w:id="58" w:author="Bevilacqua, Philip C" w:date="2022-08-09T16:49:00Z">
        <w:r w:rsidRPr="00935500" w:rsidDel="00A90A17">
          <w:delText xml:space="preserve"> free Mg</w:delText>
        </w:r>
        <w:r w:rsidRPr="00935500" w:rsidDel="00A90A17">
          <w:rPr>
            <w:vertAlign w:val="superscript"/>
          </w:rPr>
          <w:delText>2+</w:delText>
        </w:r>
      </w:del>
      <w:r w:rsidRPr="00935500">
        <w:t xml:space="preserve">, but the </w:t>
      </w:r>
      <w:commentRangeStart w:id="59"/>
      <w:r w:rsidRPr="00935500">
        <w:t xml:space="preserve">prediction </w:t>
      </w:r>
      <w:commentRangeEnd w:id="59"/>
      <w:r w:rsidR="00A90A17">
        <w:rPr>
          <w:rStyle w:val="CommentReference"/>
          <w:rFonts w:ascii="Liberation Serif" w:eastAsia="Noto Serif CJK SC" w:hAnsi="Liberation Serif" w:cs="Mangal"/>
          <w:kern w:val="2"/>
          <w:lang w:eastAsia="zh-CN" w:bidi="hi-IN"/>
        </w:rPr>
        <w:commentReference w:id="59"/>
      </w:r>
      <w:r w:rsidRPr="00935500">
        <w:t>was not accurate at higher free Mg</w:t>
      </w:r>
      <w:r w:rsidRPr="00935500">
        <w:rPr>
          <w:vertAlign w:val="superscript"/>
        </w:rPr>
        <w:t>2+</w:t>
      </w:r>
      <w:r w:rsidRPr="00935500">
        <w:t xml:space="preserve"> concentrations</w:t>
      </w:r>
      <w:ins w:id="60" w:author="Bevilacqua, Philip C" w:date="2022-08-09T16:50:00Z">
        <w:r w:rsidR="00A90A17">
          <w:t xml:space="preserve"> where interactions </w:t>
        </w:r>
      </w:ins>
      <w:ins w:id="61" w:author="Bevilacqua, Philip C" w:date="2022-08-09T16:51:00Z">
        <w:r w:rsidR="00A90A17">
          <w:t>with more than one metabolite became likely</w:t>
        </w:r>
      </w:ins>
      <w:r w:rsidRPr="00935500">
        <w:t xml:space="preserve"> (Figure 1 E-G). Thus, the HQS assay provide</w:t>
      </w:r>
      <w:r w:rsidR="0057127C">
        <w:t>d</w:t>
      </w:r>
      <w:r w:rsidRPr="00935500">
        <w:t xml:space="preserve"> </w:t>
      </w:r>
      <w:ins w:id="62" w:author="Bevilacqua, Philip C" w:date="2022-08-09T16:49:00Z">
        <w:r w:rsidR="00A90A17">
          <w:t xml:space="preserve">invaluable </w:t>
        </w:r>
      </w:ins>
      <w:r w:rsidRPr="00935500">
        <w:t>information on Mg</w:t>
      </w:r>
      <w:r w:rsidRPr="00935500">
        <w:rPr>
          <w:vertAlign w:val="superscript"/>
        </w:rPr>
        <w:t>2+</w:t>
      </w:r>
      <w:r w:rsidRPr="00935500">
        <w:t xml:space="preserve"> speciation in</w:t>
      </w:r>
      <w:r w:rsidR="00EC5391">
        <w:t xml:space="preserve"> </w:t>
      </w:r>
      <w:r w:rsidRPr="00935500">
        <w:t xml:space="preserve">biologically relevant solutions, without requiring assumptions or </w:t>
      </w:r>
      <w:del w:id="63" w:author="Bevilacqua, Philip C" w:date="2022-08-09T16:50:00Z">
        <w:r w:rsidRPr="00935500" w:rsidDel="00A90A17">
          <w:delText xml:space="preserve">accurate </w:delText>
        </w:r>
      </w:del>
      <w:r w:rsidRPr="00935500">
        <w:t>Mg</w:t>
      </w:r>
      <w:r w:rsidRPr="00935500">
        <w:rPr>
          <w:vertAlign w:val="superscript"/>
        </w:rPr>
        <w:t>2+</w:t>
      </w:r>
      <w:r w:rsidRPr="00935500">
        <w:t xml:space="preserve"> binding constants</w:t>
      </w:r>
      <w:ins w:id="64" w:author="Bevilacqua, Philip C" w:date="2022-08-09T16:50:00Z">
        <w:r w:rsidR="00A90A17">
          <w:t xml:space="preserve"> and interaction coefficients among the many metabolites</w:t>
        </w:r>
      </w:ins>
      <w:r w:rsidRPr="00935500">
        <w:t>. Although we used this assay to directly measure Mg</w:t>
      </w:r>
      <w:r w:rsidRPr="00935500">
        <w:rPr>
          <w:vertAlign w:val="superscript"/>
        </w:rPr>
        <w:t>2+</w:t>
      </w:r>
      <w:r w:rsidRPr="00935500">
        <w:t xml:space="preserve"> speciation in mixtures of metabolites, this assay can </w:t>
      </w:r>
      <w:r w:rsidR="00053A45">
        <w:t xml:space="preserve">be </w:t>
      </w:r>
      <w:r w:rsidR="00EC5391" w:rsidRPr="00935500">
        <w:t>appl</w:t>
      </w:r>
      <w:r w:rsidR="00053A45">
        <w:t>ied</w:t>
      </w:r>
      <w:r w:rsidRPr="00935500">
        <w:t xml:space="preserve"> to </w:t>
      </w:r>
      <w:commentRangeStart w:id="65"/>
      <w:ins w:id="66" w:author="Bevilacqua, Philip C" w:date="2022-08-09T16:51:00Z">
        <w:r w:rsidR="00A90A17">
          <w:t>Mg</w:t>
        </w:r>
        <w:r w:rsidR="00A90A17" w:rsidRPr="00A90A17">
          <w:rPr>
            <w:vertAlign w:val="superscript"/>
          </w:rPr>
          <w:t>2+</w:t>
        </w:r>
        <w:r w:rsidR="00A90A17">
          <w:t xml:space="preserve"> interactions with</w:t>
        </w:r>
      </w:ins>
      <w:commentRangeEnd w:id="65"/>
      <w:ins w:id="67" w:author="Bevilacqua, Philip C" w:date="2022-08-09T16:52:00Z">
        <w:r w:rsidR="00A90A17">
          <w:rPr>
            <w:rStyle w:val="CommentReference"/>
            <w:rFonts w:ascii="Liberation Serif" w:eastAsia="Noto Serif CJK SC" w:hAnsi="Liberation Serif" w:cs="Mangal"/>
            <w:kern w:val="2"/>
            <w:lang w:eastAsia="zh-CN" w:bidi="hi-IN"/>
          </w:rPr>
          <w:commentReference w:id="65"/>
        </w:r>
      </w:ins>
      <w:ins w:id="68" w:author="Bevilacqua, Philip C" w:date="2022-08-09T16:51:00Z">
        <w:r w:rsidR="00A90A17">
          <w:t xml:space="preserve"> </w:t>
        </w:r>
      </w:ins>
      <w:r w:rsidRPr="00935500">
        <w:t>other biological molecules.</w:t>
      </w:r>
    </w:p>
    <w:p w14:paraId="2C4B06F7" w14:textId="6909C3DE" w:rsidR="00935500" w:rsidRPr="00935500" w:rsidRDefault="00935500" w:rsidP="0034482F">
      <w:pPr>
        <w:pStyle w:val="TAMainText"/>
      </w:pPr>
      <w:r w:rsidRPr="00935500">
        <w:t>Our Mg</w:t>
      </w:r>
      <w:r w:rsidRPr="00935500">
        <w:rPr>
          <w:vertAlign w:val="superscript"/>
        </w:rPr>
        <w:t>2+</w:t>
      </w:r>
      <w:r w:rsidRPr="00935500">
        <w:t xml:space="preserve"> speciation calculations and HQS experiments indicate</w:t>
      </w:r>
      <w:r w:rsidR="0057127C">
        <w:t>d</w:t>
      </w:r>
      <w:r w:rsidRPr="00935500">
        <w:t xml:space="preserve"> that metabolites play an important role in buffering the free Mg</w:t>
      </w:r>
      <w:r w:rsidRPr="00935500">
        <w:rPr>
          <w:vertAlign w:val="superscript"/>
        </w:rPr>
        <w:t>2+</w:t>
      </w:r>
      <w:r w:rsidRPr="00935500">
        <w:t xml:space="preserve"> concentration in cells. Recent theoretical and experimental work has demonstrated that the cellular environment buffers the concentration of biological molecules, </w:t>
      </w:r>
      <w:del w:id="69" w:author="Bevilacqua, Philip C" w:date="2022-08-09T16:52:00Z">
        <w:r w:rsidRPr="00935500" w:rsidDel="009F7EA2">
          <w:delText xml:space="preserve">thus </w:delText>
        </w:r>
      </w:del>
      <w:ins w:id="70" w:author="Bevilacqua, Philip C" w:date="2022-08-09T16:52:00Z">
        <w:r w:rsidR="009F7EA2">
          <w:t>effectively</w:t>
        </w:r>
        <w:r w:rsidR="009F7EA2" w:rsidRPr="00935500">
          <w:t xml:space="preserve"> </w:t>
        </w:r>
      </w:ins>
      <w:r w:rsidRPr="00935500">
        <w:t xml:space="preserve">reducing concentration noise </w:t>
      </w:r>
      <w:r w:rsidRPr="00935500">
        <w:rPr>
          <w:i/>
          <w:iCs/>
        </w:rPr>
        <w:t>in</w:t>
      </w:r>
      <w:r w:rsidRPr="00935500">
        <w:t xml:space="preserve"> </w:t>
      </w:r>
      <w:r w:rsidRPr="00935500">
        <w:rPr>
          <w:i/>
          <w:iCs/>
        </w:rPr>
        <w:t>vivo</w:t>
      </w:r>
      <w:r w:rsidRPr="00935500">
        <w:t>.</w:t>
      </w:r>
      <w:r w:rsidRPr="00935500">
        <w:fldChar w:fldCharType="begin"/>
      </w:r>
      <w:r w:rsidR="00BB4B2F">
        <w:instrText xml:space="preserve"> ADDIN ZOTERO_ITEM CSL_CITATION {"citationID":"a2mtagshiqm","properties":{"formattedCitation":"\\super 47,48\\nosupersub{}","plainCitation":"47,48","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BB4B2F" w:rsidRPr="00BB4B2F">
        <w:rPr>
          <w:szCs w:val="24"/>
          <w:vertAlign w:val="superscript"/>
        </w:rPr>
        <w:t>47,48</w:t>
      </w:r>
      <w:r w:rsidRPr="00935500">
        <w:fldChar w:fldCharType="end"/>
      </w:r>
      <w:r w:rsidRPr="00935500">
        <w:t xml:space="preserve"> Single-site-Mg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w:t>
      </w:r>
      <w:ins w:id="71" w:author="Bevilacqua, Philip C" w:date="2022-08-09T16:53:00Z">
        <w:r w:rsidR="009F7EA2">
          <w:t xml:space="preserve"> just</w:t>
        </w:r>
      </w:ins>
      <w:r w:rsidRPr="00935500">
        <w:t xml:space="preserve"> 0.5 and 3 mM Mg</w:t>
      </w:r>
      <w:r w:rsidRPr="00935500">
        <w:rPr>
          <w:vertAlign w:val="superscript"/>
        </w:rPr>
        <w:t>2+</w:t>
      </w:r>
      <w:r w:rsidR="00014D5E">
        <w:t xml:space="preserve">, </w:t>
      </w:r>
      <w:del w:id="72" w:author="Bevilacqua, Philip C" w:date="2022-08-09T16:53:00Z">
        <w:r w:rsidRPr="00935500" w:rsidDel="009F7EA2">
          <w:delText xml:space="preserve">given </w:delText>
        </w:r>
      </w:del>
      <w:ins w:id="73" w:author="Bevilacqua, Philip C" w:date="2022-08-09T16:53:00Z">
        <w:r w:rsidR="009F7EA2">
          <w:t>in the presence of</w:t>
        </w:r>
        <w:r w:rsidR="009F7EA2" w:rsidRPr="00935500">
          <w:t xml:space="preserve"> </w:t>
        </w:r>
      </w:ins>
      <w:r w:rsidRPr="00935500">
        <w:t xml:space="preserve">a total </w:t>
      </w:r>
      <w:bookmarkStart w:id="74" w:name="_Hlk107915327"/>
      <w:r w:rsidRPr="00935500">
        <w:t>Mg</w:t>
      </w:r>
      <w:r w:rsidRPr="00935500">
        <w:rPr>
          <w:vertAlign w:val="superscript"/>
        </w:rPr>
        <w:t>2+</w:t>
      </w:r>
      <w:r w:rsidRPr="00935500">
        <w:t xml:space="preserve"> </w:t>
      </w:r>
      <w:bookmarkEnd w:id="74"/>
      <w:r w:rsidRPr="00935500">
        <w:t>change</w:t>
      </w:r>
      <w:del w:id="75" w:author="Bevilacqua, Philip C" w:date="2022-08-09T16:54:00Z">
        <w:r w:rsidRPr="00935500" w:rsidDel="009F7EA2">
          <w:delText xml:space="preserve"> of 20 mM</w:delText>
        </w:r>
      </w:del>
      <w:ins w:id="76" w:author="Bevilacqua, Philip C" w:date="2022-08-09T16:53:00Z">
        <w:r w:rsidR="009F7EA2">
          <w:t xml:space="preserve"> between </w:t>
        </w:r>
        <w:commentRangeStart w:id="77"/>
        <w:r w:rsidR="009F7EA2">
          <w:t>? and ?</w:t>
        </w:r>
      </w:ins>
      <w:commentRangeEnd w:id="77"/>
      <w:ins w:id="78" w:author="Bevilacqua, Philip C" w:date="2022-08-09T16:54:00Z">
        <w:r w:rsidR="009F7EA2">
          <w:rPr>
            <w:rStyle w:val="CommentReference"/>
            <w:rFonts w:ascii="Liberation Serif" w:eastAsia="Noto Serif CJK SC" w:hAnsi="Liberation Serif" w:cs="Mangal"/>
            <w:kern w:val="2"/>
            <w:lang w:eastAsia="zh-CN" w:bidi="hi-IN"/>
          </w:rPr>
          <w:commentReference w:id="77"/>
        </w:r>
      </w:ins>
      <w:ins w:id="79" w:author="Bevilacqua, Philip C" w:date="2022-08-09T16:53:00Z">
        <w:r w:rsidR="009F7EA2">
          <w:t xml:space="preserve"> mM Mg</w:t>
        </w:r>
        <w:r w:rsidR="009F7EA2" w:rsidRPr="009F7EA2">
          <w:rPr>
            <w:vertAlign w:val="superscript"/>
          </w:rPr>
          <w:t>2+</w:t>
        </w:r>
      </w:ins>
      <w:r w:rsidRPr="00935500">
        <w:t xml:space="preserve">. This buffering effect </w:t>
      </w:r>
      <w:r w:rsidR="0057127C">
        <w:t>wa</w:t>
      </w:r>
      <w:r w:rsidRPr="00935500">
        <w:t>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w:t>
      </w:r>
      <w:ins w:id="80" w:author="Bevilacqua, Philip C" w:date="2022-08-09T16:55:00Z">
        <w:r w:rsidR="009F7EA2">
          <w:t xml:space="preserve"> an astounding</w:t>
        </w:r>
      </w:ins>
      <w:r w:rsidRPr="00935500">
        <w:t xml:space="preserve"> 200 mM</w:t>
      </w:r>
      <w:del w:id="81" w:author="Bevilacqua, Philip C" w:date="2022-08-09T16:55:00Z">
        <w:r w:rsidRPr="00935500" w:rsidDel="009F7EA2">
          <w:delText xml:space="preserve"> only</w:delText>
        </w:r>
      </w:del>
      <w:r w:rsidRPr="00935500">
        <w:t xml:space="preserve"> increase</w:t>
      </w:r>
      <w:r w:rsidR="0057127C">
        <w:t>d</w:t>
      </w:r>
      <w:r w:rsidRPr="00935500">
        <w:t xml:space="preserve"> the free Mg</w:t>
      </w:r>
      <w:r w:rsidRPr="00935500">
        <w:rPr>
          <w:vertAlign w:val="superscript"/>
        </w:rPr>
        <w:t>2+</w:t>
      </w:r>
      <w:r w:rsidRPr="00935500">
        <w:t xml:space="preserve"> concentration to</w:t>
      </w:r>
      <w:ins w:id="82" w:author="Bevilacqua, Philip C" w:date="2022-08-09T16:55:00Z">
        <w:r w:rsidR="009F7EA2" w:rsidRPr="00935500">
          <w:t xml:space="preserve"> only</w:t>
        </w:r>
      </w:ins>
      <w:r w:rsidRPr="00935500">
        <w:t xml:space="preserve"> ~10 </w:t>
      </w:r>
      <w:proofErr w:type="spellStart"/>
      <w:r w:rsidRPr="00935500">
        <w:t>mM.</w:t>
      </w:r>
      <w:proofErr w:type="spellEnd"/>
      <w:ins w:id="83" w:author="Bevilacqua, Philip C" w:date="2022-08-09T16:57:00Z">
        <w:r w:rsidR="00EB1787">
          <w:t xml:space="preserve">  The net effect is thermodynamic stabilization of RNA by weakly chelated Mg2+ </w:t>
        </w:r>
      </w:ins>
      <w:ins w:id="84" w:author="Bevilacqua, Philip C" w:date="2022-08-09T16:58:00Z">
        <w:r w:rsidR="00EB1787">
          <w:t>with</w:t>
        </w:r>
      </w:ins>
      <w:ins w:id="85" w:author="Bevilacqua, Philip C" w:date="2022-08-09T16:57:00Z">
        <w:r w:rsidR="00EB1787">
          <w:t xml:space="preserve"> minimal effects on RNA </w:t>
        </w:r>
      </w:ins>
      <w:ins w:id="86" w:author="Bevilacqua, Philip C" w:date="2022-08-09T16:58:00Z">
        <w:r w:rsidR="00EB1787">
          <w:t xml:space="preserve">chemical </w:t>
        </w:r>
        <w:commentRangeStart w:id="87"/>
        <w:r w:rsidR="00EB1787">
          <w:t>stability</w:t>
        </w:r>
        <w:commentRangeEnd w:id="87"/>
        <w:r w:rsidR="00EB1787">
          <w:rPr>
            <w:rStyle w:val="CommentReference"/>
            <w:rFonts w:ascii="Liberation Serif" w:eastAsia="Noto Serif CJK SC" w:hAnsi="Liberation Serif" w:cs="Mangal"/>
            <w:kern w:val="2"/>
            <w:lang w:eastAsia="zh-CN" w:bidi="hi-IN"/>
          </w:rPr>
          <w:commentReference w:id="87"/>
        </w:r>
        <w:r w:rsidR="00EB1787">
          <w:t>.</w:t>
        </w:r>
      </w:ins>
    </w:p>
    <w:p w14:paraId="0666BD18" w14:textId="70BA8575" w:rsidR="00935500" w:rsidRPr="00935500" w:rsidRDefault="00935500" w:rsidP="0034482F">
      <w:pPr>
        <w:pStyle w:val="TAMainText"/>
      </w:pPr>
      <w:bookmarkStart w:id="88" w:name="_Hlk108098159"/>
      <w:r w:rsidRPr="00935500">
        <w:t xml:space="preserve">Our thermodynamic analysis of RNA helices </w:t>
      </w:r>
      <w:bookmarkEnd w:id="88"/>
      <w:r w:rsidRPr="00935500">
        <w:t>in Eco80 indicate</w:t>
      </w:r>
      <w:r w:rsidR="0057127C">
        <w:t>d</w:t>
      </w:r>
      <w:r w:rsidRPr="00935500">
        <w:t xml:space="preserve"> that the </w:t>
      </w:r>
      <w:r w:rsidRPr="00935500">
        <w:rPr>
          <w:i/>
          <w:iCs/>
        </w:rPr>
        <w:t>E. coli</w:t>
      </w:r>
      <w:r w:rsidRPr="00935500">
        <w:t xml:space="preserve"> metabolome ha</w:t>
      </w:r>
      <w:r w:rsidR="0057127C">
        <w:t>d</w:t>
      </w:r>
      <w:r w:rsidRPr="00935500">
        <w:t xml:space="preserve"> a net destabilizing effect on RNA helices, with destabilizing effects dominating for NTP</w:t>
      </w:r>
      <w:r w:rsidR="00FD5268">
        <w:t>CM</w:t>
      </w:r>
      <w:r w:rsidRPr="00935500">
        <w:t xml:space="preserve"> and a mixture of destabilizing and stabilizing effects observed for </w:t>
      </w:r>
      <w:r w:rsidR="00FD5268">
        <w:t>WMCM</w:t>
      </w:r>
      <w:r w:rsidRPr="00935500">
        <w:rPr>
          <w:vertAlign w:val="superscript"/>
        </w:rPr>
        <w:t xml:space="preserve"> </w:t>
      </w:r>
      <w:r w:rsidRPr="00935500">
        <w:t xml:space="preserve">(Figure 2D). </w:t>
      </w:r>
      <w:commentRangeStart w:id="89"/>
      <w:del w:id="90" w:author="Bevilacqua, Philip C" w:date="2022-08-09T17:00:00Z">
        <w:r w:rsidRPr="00935500" w:rsidDel="00EB1787">
          <w:delText>The</w:delText>
        </w:r>
        <w:commentRangeEnd w:id="89"/>
        <w:r w:rsidR="009F7EA2" w:rsidDel="00EB1787">
          <w:rPr>
            <w:rStyle w:val="CommentReference"/>
            <w:rFonts w:ascii="Liberation Serif" w:eastAsia="Noto Serif CJK SC" w:hAnsi="Liberation Serif" w:cs="Mangal"/>
            <w:kern w:val="2"/>
            <w:lang w:eastAsia="zh-CN" w:bidi="hi-IN"/>
          </w:rPr>
          <w:commentReference w:id="89"/>
        </w:r>
        <w:r w:rsidRPr="00935500" w:rsidDel="00EB1787">
          <w:delText xml:space="preserve"> effects of our artificial cytoplasm on</w:delText>
        </w:r>
      </w:del>
      <w:ins w:id="91" w:author="Bevilacqua, Philip C" w:date="2022-08-09T17:00:00Z">
        <w:r w:rsidR="00EB1787">
          <w:t>Weakening of</w:t>
        </w:r>
      </w:ins>
      <w:r w:rsidRPr="00935500">
        <w:t xml:space="preserve"> RNA helix stability can be understood using a model that combines </w:t>
      </w:r>
      <w:del w:id="92" w:author="Bevilacqua, Philip C" w:date="2022-08-09T17:00:00Z">
        <w:r w:rsidRPr="00935500" w:rsidDel="00EB1787">
          <w:delText xml:space="preserve">the </w:delText>
        </w:r>
      </w:del>
      <w:r w:rsidRPr="00935500">
        <w:t>established effects of polar small molecules and Mg</w:t>
      </w:r>
      <w:r w:rsidRPr="00935500">
        <w:rPr>
          <w:vertAlign w:val="superscript"/>
        </w:rPr>
        <w:t>2+</w:t>
      </w:r>
      <w:r w:rsidRPr="00935500">
        <w:t xml:space="preserve"> on RNA </w:t>
      </w:r>
      <w:r w:rsidR="00FD5268">
        <w:t>helix</w:t>
      </w:r>
      <w:r w:rsidRPr="00935500">
        <w:t xml:space="preserve"> stability. Polar small molecules are known to interact favorably</w:t>
      </w:r>
      <w:commentRangeStart w:id="93"/>
      <w:r w:rsidRPr="00935500">
        <w:t xml:space="preserve"> with the exposed bases in the unfolded state (Figure 5B)</w:t>
      </w:r>
      <w:commentRangeEnd w:id="93"/>
      <w:r w:rsidR="00EB1787">
        <w:rPr>
          <w:rStyle w:val="CommentReference"/>
          <w:rFonts w:ascii="Liberation Serif" w:eastAsia="Noto Serif CJK SC" w:hAnsi="Liberation Serif" w:cs="Mangal"/>
          <w:kern w:val="2"/>
          <w:lang w:eastAsia="zh-CN" w:bidi="hi-IN"/>
        </w:rPr>
        <w:commentReference w:id="93"/>
      </w:r>
      <w:r w:rsidRPr="00935500">
        <w:t>.</w:t>
      </w:r>
      <w:r w:rsidRPr="00935500">
        <w:fldChar w:fldCharType="begin"/>
      </w:r>
      <w:r w:rsidR="00BB4B2F">
        <w:instrText xml:space="preserve"> ADDIN ZOTERO_ITEM CSL_CITATION {"citationID":"a4kbpmanll","properties":{"formattedCitation":"\\super 49\\uc0\\u8211{}52\\nosupersub{}","plainCitation":"49–52","noteIndex":0},"citationItems":[{"id":81,"uris":["http://zotero.org/users/4485201/items/KXBVSXLC"],"itemData":{"id":81,"type":"article-journal","abstract":"Osmolytes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ΔG°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α, as observed previously for urea. Trends in α-values for interactions of alkylureas with nucleobase atom types parallel those for corresponding amide compound atom types, oﬀset because nucleobase α-values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(NH···O</w:instrText>
      </w:r>
      <w:r w:rsidR="00BB4B2F">
        <w:rPr>
          <w:rFonts w:hint="eastAsia"/>
        </w:rPr>
        <w:instrText></w:instrText>
      </w:r>
      <w:r w:rsidR="00BB4B2F">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Pr="00935500">
        <w:fldChar w:fldCharType="separate"/>
      </w:r>
      <w:r w:rsidR="00BB4B2F" w:rsidRPr="00BB4B2F">
        <w:rPr>
          <w:szCs w:val="24"/>
          <w:vertAlign w:val="superscript"/>
        </w:rPr>
        <w:t>49–52</w:t>
      </w:r>
      <w:r w:rsidRPr="00935500">
        <w:fldChar w:fldCharType="end"/>
      </w:r>
      <w:r w:rsidRPr="00935500">
        <w:t xml:space="preserve"> Likewise, Mg</w:t>
      </w:r>
      <w:r w:rsidRPr="00935500">
        <w:rPr>
          <w:vertAlign w:val="superscript"/>
        </w:rPr>
        <w:t>2+</w:t>
      </w:r>
      <w:r w:rsidRPr="00935500">
        <w:t xml:space="preserve"> is known to interact favorabl</w:t>
      </w:r>
      <w:r w:rsidR="00053A45">
        <w:t>y</w:t>
      </w:r>
      <w:r w:rsidRPr="00935500">
        <w:t xml:space="preserve"> with the high density of negative charge</w:t>
      </w:r>
      <w:r w:rsidR="0057127C">
        <w:t>s</w:t>
      </w:r>
      <w:r w:rsidRPr="00935500">
        <w:t xml:space="preserve"> in helical RNA. Thus, metabolites </w:t>
      </w:r>
      <w:r w:rsidR="00727E1C" w:rsidRPr="00935500">
        <w:t xml:space="preserve">destabilize </w:t>
      </w:r>
      <w:r w:rsidRPr="00935500">
        <w:t>heli</w:t>
      </w:r>
      <w:r w:rsidR="00727E1C">
        <w:t>ces</w:t>
      </w:r>
      <w:r w:rsidRPr="00935500">
        <w:t xml:space="preserve"> by favoring the unfolded state and </w:t>
      </w:r>
      <w:bookmarkStart w:id="94" w:name="_Hlk108097678"/>
      <w:r w:rsidRPr="00935500">
        <w:t>Mg</w:t>
      </w:r>
      <w:r w:rsidRPr="00935500">
        <w:rPr>
          <w:vertAlign w:val="superscript"/>
        </w:rPr>
        <w:t>2+</w:t>
      </w:r>
      <w:bookmarkEnd w:id="94"/>
      <w:commentRangeStart w:id="95"/>
      <w:r w:rsidRPr="00935500">
        <w:t xml:space="preserve"> stabilizes heli</w:t>
      </w:r>
      <w:r w:rsidR="00727E1C">
        <w:t>ces</w:t>
      </w:r>
      <w:r w:rsidRPr="00935500">
        <w:t xml:space="preserve"> by favoring the helical state (Figure 5C)</w:t>
      </w:r>
      <w:commentRangeEnd w:id="95"/>
      <w:r w:rsidR="00EB1787">
        <w:rPr>
          <w:rStyle w:val="CommentReference"/>
          <w:rFonts w:ascii="Liberation Serif" w:eastAsia="Noto Serif CJK SC" w:hAnsi="Liberation Serif" w:cs="Mangal"/>
          <w:kern w:val="2"/>
          <w:lang w:eastAsia="zh-CN" w:bidi="hi-IN"/>
        </w:rPr>
        <w:commentReference w:id="95"/>
      </w:r>
      <w:r w:rsidRPr="00935500">
        <w:t>. The changes in helix formation energy</w:t>
      </w:r>
      <w:r w:rsidR="00384D67">
        <w:t xml:space="preserve"> in</w:t>
      </w:r>
      <w:r w:rsidRPr="00935500">
        <w:t xml:space="preserve"> Mg</w:t>
      </w:r>
      <w:r w:rsidRPr="00935500">
        <w:rPr>
          <w:vertAlign w:val="superscript"/>
        </w:rPr>
        <w:t>2+</w:t>
      </w:r>
      <w:r w:rsidRPr="00935500">
        <w:t>/metabolite mixtures demonstrate a balance between metabolites favoring the unfolded state and Mg</w:t>
      </w:r>
      <w:r w:rsidRPr="00935500">
        <w:rPr>
          <w:vertAlign w:val="superscript"/>
        </w:rPr>
        <w:t>2+</w:t>
      </w:r>
      <w:r w:rsidRPr="00935500">
        <w:t xml:space="preserve"> favoring the helical state (Figure 5C</w:t>
      </w:r>
      <w:ins w:id="96" w:author="Bevilacqua, Philip C" w:date="2022-08-09T17:03:00Z">
        <w:r w:rsidR="00EB1787">
          <w:t>, right</w:t>
        </w:r>
      </w:ins>
      <w:r w:rsidRPr="00935500">
        <w:t>). For example, NTPCM strongly chelates Mg</w:t>
      </w:r>
      <w:r w:rsidRPr="00935500">
        <w:rPr>
          <w:vertAlign w:val="superscript"/>
        </w:rPr>
        <w:t>2+</w:t>
      </w:r>
      <w:r w:rsidRPr="00935500">
        <w:t>, thus sequestering Mg</w:t>
      </w:r>
      <w:r w:rsidRPr="00935500">
        <w:rPr>
          <w:vertAlign w:val="superscript"/>
        </w:rPr>
        <w:t>2+</w:t>
      </w:r>
      <w:r w:rsidRPr="00935500">
        <w:t xml:space="preserve"> from interacting with the folded state so that the destabilizing interactions between NTPs and RNA dominate, </w:t>
      </w:r>
      <w:r w:rsidR="0057127C">
        <w:t>which lead</w:t>
      </w:r>
      <w:r w:rsidRPr="00935500">
        <w:t xml:space="preserve"> to a consistent destabilization of RNA helices (Figure 2D). In contrast, WMCM only weakly sequesters Mg</w:t>
      </w:r>
      <w:r w:rsidRPr="00935500">
        <w:rPr>
          <w:vertAlign w:val="superscript"/>
        </w:rPr>
        <w:t>2+</w:t>
      </w:r>
      <w:r w:rsidR="00384D67">
        <w:t>,</w:t>
      </w:r>
      <w:r w:rsidRPr="00935500">
        <w:t xml:space="preserve"> so that Mg</w:t>
      </w:r>
      <w:r w:rsidRPr="00935500">
        <w:rPr>
          <w:vertAlign w:val="superscript"/>
        </w:rPr>
        <w:t>2+</w:t>
      </w:r>
      <w:r w:rsidRPr="00935500">
        <w:t xml:space="preserve"> is available for favorable interactions with helices. This lead</w:t>
      </w:r>
      <w:ins w:id="97" w:author="Bevilacqua, Philip C" w:date="2022-08-09T17:04:00Z">
        <w:r w:rsidR="00EB1787">
          <w:t>s</w:t>
        </w:r>
      </w:ins>
      <w:r w:rsidRPr="00935500">
        <w:t xml:space="preserve"> to the inconsistent destabilization/stabilization of RNA helices observed in WMCM</w:t>
      </w:r>
      <w:r w:rsidR="00BE629D">
        <w:t>, dependent on the relative strength of stabilizing Mg</w:t>
      </w:r>
      <w:r w:rsidR="00BE629D" w:rsidRPr="00BE629D">
        <w:rPr>
          <w:vertAlign w:val="superscript"/>
        </w:rPr>
        <w:t>2+</w:t>
      </w:r>
      <w:r w:rsidR="00BE629D">
        <w:t>-RNA interactions and destabilizing metabolite-RNA interactions</w:t>
      </w:r>
      <w:r w:rsidRPr="00935500">
        <w:t xml:space="preserve"> (Figure </w:t>
      </w:r>
      <w:r w:rsidR="00BE629D">
        <w:t>5C</w:t>
      </w:r>
      <w:r w:rsidRPr="00935500">
        <w:t>).</w:t>
      </w:r>
    </w:p>
    <w:p w14:paraId="4104F39C" w14:textId="5F849A62" w:rsidR="00935500" w:rsidRPr="00935500" w:rsidRDefault="00935500" w:rsidP="0034482F">
      <w:pPr>
        <w:pStyle w:val="TAMainText"/>
      </w:pPr>
      <w:r w:rsidRPr="00935500">
        <w:t>NTPCM destabilize</w:t>
      </w:r>
      <w:r w:rsidR="00E17A65">
        <w:t>d</w:t>
      </w:r>
      <w:r w:rsidRPr="00935500">
        <w:t xml:space="preserve"> AU</w:t>
      </w:r>
      <w:ins w:id="98" w:author="Bevilacqua, Philip C" w:date="2022-08-09T17:10:00Z">
        <w:r w:rsidR="00B10945">
          <w:t>-</w:t>
        </w:r>
      </w:ins>
      <w:del w:id="99" w:author="Bevilacqua, Philip C" w:date="2022-08-09T17:10:00Z">
        <w:r w:rsidRPr="00935500" w:rsidDel="00B10945">
          <w:delText xml:space="preserve"> </w:delText>
        </w:r>
      </w:del>
      <w:r w:rsidRPr="00935500">
        <w:t>rich helices more than GC</w:t>
      </w:r>
      <w:ins w:id="100" w:author="Bevilacqua, Philip C" w:date="2022-08-09T17:10:00Z">
        <w:r w:rsidR="00B10945">
          <w:t>-</w:t>
        </w:r>
      </w:ins>
      <w:del w:id="101" w:author="Bevilacqua, Philip C" w:date="2022-08-09T17:10:00Z">
        <w:r w:rsidRPr="00935500" w:rsidDel="00B10945">
          <w:delText xml:space="preserve"> </w:delText>
        </w:r>
      </w:del>
      <w:r w:rsidRPr="00935500">
        <w:t xml:space="preserve">rich helices (SI figure 4). A similar destabilizing effect on </w:t>
      </w:r>
      <w:r w:rsidR="00BE629D">
        <w:t xml:space="preserve">RNA </w:t>
      </w:r>
      <w:r w:rsidRPr="00935500">
        <w:t>G-quadruplex structure</w:t>
      </w:r>
      <w:r w:rsidR="00BE629D">
        <w:t>s</w:t>
      </w:r>
      <w:r w:rsidRPr="00935500">
        <w:t xml:space="preserve"> has been observed for cytidine nucleotides.</w:t>
      </w:r>
      <w:r w:rsidRPr="00935500">
        <w:fldChar w:fldCharType="begin"/>
      </w:r>
      <w:r w:rsidR="00BB4B2F">
        <w:instrText xml:space="preserve"> ADDIN ZOTERO_ITEM CSL_CITATION {"citationID":"a176oc2bmm0","properties":{"formattedCitation":"\\super 53\\nosupersub{}","plainCitation":"53","noteIndex":0},"citationItems":[{"id":2273,"uris":["http://zotero.org/users/4485201/items/CGYXKHVY"],"itemData":{"id":2273,"type":"article-journal","abstract":"A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BB4B2F" w:rsidRPr="00BB4B2F">
        <w:rPr>
          <w:szCs w:val="24"/>
          <w:vertAlign w:val="superscript"/>
        </w:rPr>
        <w:t>53</w:t>
      </w:r>
      <w:r w:rsidRPr="00935500">
        <w:fldChar w:fldCharType="end"/>
      </w:r>
      <w:r w:rsidRPr="00935500">
        <w:t xml:space="preserve"> Interestingly, </w:t>
      </w:r>
      <w:ins w:id="102" w:author="Bevilacqua, Philip C" w:date="2022-08-09T17:08:00Z">
        <w:r w:rsidR="00B10945">
          <w:t xml:space="preserve">in the case of G-quadruplex structures (true?) </w:t>
        </w:r>
      </w:ins>
      <w:r w:rsidRPr="00935500">
        <w:t xml:space="preserve">other nucleotides (A and </w:t>
      </w:r>
      <w:commentRangeStart w:id="103"/>
      <w:r w:rsidRPr="00935500">
        <w:t>C</w:t>
      </w:r>
      <w:commentRangeEnd w:id="103"/>
      <w:r w:rsidR="00B10945">
        <w:rPr>
          <w:rStyle w:val="CommentReference"/>
          <w:rFonts w:ascii="Liberation Serif" w:eastAsia="Noto Serif CJK SC" w:hAnsi="Liberation Serif" w:cs="Mangal"/>
          <w:kern w:val="2"/>
          <w:lang w:eastAsia="zh-CN" w:bidi="hi-IN"/>
        </w:rPr>
        <w:commentReference w:id="103"/>
      </w:r>
      <w:r w:rsidRPr="00935500">
        <w:t xml:space="preserve">) had a </w:t>
      </w:r>
      <w:r w:rsidR="00BE629D">
        <w:t>smaller</w:t>
      </w:r>
      <w:r w:rsidRPr="00935500">
        <w:t xml:space="preserve"> destabilizing effect, indicating that G-</w:t>
      </w:r>
      <w:r w:rsidR="00DF0817" w:rsidRPr="00935500">
        <w:t>quadruplexes</w:t>
      </w:r>
      <w:r w:rsidRPr="00935500">
        <w:t xml:space="preserve"> are destabilized by favorable base-pairing interactions between cytidine nucleotides in solution and </w:t>
      </w:r>
      <w:proofErr w:type="spellStart"/>
      <w:r w:rsidRPr="00935500">
        <w:t>Gs</w:t>
      </w:r>
      <w:proofErr w:type="spellEnd"/>
      <w:r w:rsidRPr="00935500">
        <w:t xml:space="preserve"> in the unfolded state of the RNA. NTPCM is mostly comp</w:t>
      </w:r>
      <w:ins w:id="104" w:author="Bevilacqua, Philip C" w:date="2022-08-09T17:08:00Z">
        <w:r w:rsidR="00B10945">
          <w:t>ri</w:t>
        </w:r>
      </w:ins>
      <w:del w:id="105" w:author="Bevilacqua, Philip C" w:date="2022-08-09T17:08:00Z">
        <w:r w:rsidRPr="00935500" w:rsidDel="00B10945">
          <w:delText>o</w:delText>
        </w:r>
      </w:del>
      <w:r w:rsidRPr="00935500">
        <w:t xml:space="preserve">sed of ATP, UTP, and dTTP (22.5 mM total versus 4.9 mM GTP). ATP, UTP, and dTTP are expected to form stronger hydrogen bonds with </w:t>
      </w:r>
      <w:commentRangeStart w:id="106"/>
      <w:ins w:id="107" w:author="Bevilacqua, Philip C" w:date="2022-08-09T17:09:00Z">
        <w:r w:rsidR="00B10945">
          <w:t>U</w:t>
        </w:r>
      </w:ins>
      <w:del w:id="108" w:author="Bevilacqua, Philip C" w:date="2022-08-09T17:09:00Z">
        <w:r w:rsidRPr="00935500" w:rsidDel="00B10945">
          <w:delText>A</w:delText>
        </w:r>
      </w:del>
      <w:r w:rsidRPr="00935500">
        <w:t xml:space="preserve">s and </w:t>
      </w:r>
      <w:ins w:id="109" w:author="Bevilacqua, Philip C" w:date="2022-08-09T17:09:00Z">
        <w:r w:rsidR="00B10945">
          <w:t>A</w:t>
        </w:r>
      </w:ins>
      <w:del w:id="110" w:author="Bevilacqua, Philip C" w:date="2022-08-09T17:09:00Z">
        <w:r w:rsidRPr="00935500" w:rsidDel="00B10945">
          <w:delText>U</w:delText>
        </w:r>
      </w:del>
      <w:r w:rsidRPr="00935500">
        <w:t>s</w:t>
      </w:r>
      <w:ins w:id="111" w:author="Bevilacqua, Philip C" w:date="2022-08-09T17:09:00Z">
        <w:r w:rsidR="00B10945">
          <w:t>, respectively,</w:t>
        </w:r>
        <w:commentRangeEnd w:id="106"/>
        <w:r w:rsidR="00B10945">
          <w:rPr>
            <w:rStyle w:val="CommentReference"/>
            <w:rFonts w:ascii="Liberation Serif" w:eastAsia="Noto Serif CJK SC" w:hAnsi="Liberation Serif" w:cs="Mangal"/>
            <w:kern w:val="2"/>
            <w:lang w:eastAsia="zh-CN" w:bidi="hi-IN"/>
          </w:rPr>
          <w:commentReference w:id="106"/>
        </w:r>
      </w:ins>
      <w:r w:rsidRPr="00935500">
        <w:t xml:space="preserve"> in the unfolded state of RNA, explaining the </w:t>
      </w:r>
      <w:commentRangeStart w:id="112"/>
      <w:r w:rsidRPr="00935500">
        <w:t>AU dependence of helix destabilization by NTPCM</w:t>
      </w:r>
      <w:commentRangeEnd w:id="112"/>
      <w:r w:rsidR="00B10945">
        <w:rPr>
          <w:rStyle w:val="CommentReference"/>
          <w:rFonts w:ascii="Liberation Serif" w:eastAsia="Noto Serif CJK SC" w:hAnsi="Liberation Serif" w:cs="Mangal"/>
          <w:kern w:val="2"/>
          <w:lang w:eastAsia="zh-CN" w:bidi="hi-IN"/>
        </w:rPr>
        <w:commentReference w:id="112"/>
      </w:r>
      <w:r w:rsidRPr="00935500">
        <w:t>.</w:t>
      </w:r>
    </w:p>
    <w:p w14:paraId="2A06BDA4" w14:textId="1CE1F192" w:rsidR="00183F17" w:rsidRDefault="00935500" w:rsidP="00183F17">
      <w:pPr>
        <w:pStyle w:val="TAMainText"/>
        <w:rPr>
          <w:noProof/>
        </w:rPr>
      </w:pPr>
      <w:r w:rsidRPr="00935500">
        <w:t>Our analysis of RNA degradation in Eco80 indicate</w:t>
      </w:r>
      <w:r w:rsidR="00E17A65">
        <w:t>d</w:t>
      </w:r>
      <w:r w:rsidRPr="00935500">
        <w:t xml:space="preserve"> that metabolites protect</w:t>
      </w:r>
      <w:del w:id="113" w:author="Bevilacqua, Philip C" w:date="2022-08-09T17:10:00Z">
        <w:r w:rsidR="00E17A65" w:rsidDel="00B10945">
          <w:delText>ed</w:delText>
        </w:r>
      </w:del>
      <w:r w:rsidRPr="00935500">
        <w:t xml:space="preserve">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degradation is dependent on the strength of the chelating interaction between metabolites and </w:t>
      </w:r>
      <w:commentRangeStart w:id="114"/>
      <w:r w:rsidRPr="00935500">
        <w:t>Mg</w:t>
      </w:r>
      <w:r w:rsidRPr="00935500">
        <w:rPr>
          <w:vertAlign w:val="superscript"/>
        </w:rPr>
        <w:t>2+</w:t>
      </w:r>
      <w:r w:rsidRPr="00935500">
        <w:t xml:space="preserve">. </w:t>
      </w:r>
      <w:commentRangeEnd w:id="114"/>
      <w:r w:rsidR="00B10945">
        <w:rPr>
          <w:rStyle w:val="CommentReference"/>
          <w:rFonts w:ascii="Liberation Serif" w:eastAsia="Noto Serif CJK SC" w:hAnsi="Liberation Serif" w:cs="Mangal"/>
          <w:kern w:val="2"/>
          <w:lang w:eastAsia="zh-CN" w:bidi="hi-IN"/>
        </w:rPr>
        <w:commentReference w:id="114"/>
      </w:r>
      <w:r w:rsidRPr="00935500">
        <w:t>In this model, in-line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w:t>
      </w:r>
      <w:r w:rsidR="00065FBB">
        <w:t>-</w:t>
      </w:r>
      <w:r w:rsidRPr="00935500">
        <w:t>chelated Mg</w:t>
      </w:r>
      <w:r w:rsidRPr="007C1108">
        <w:rPr>
          <w:vertAlign w:val="superscript"/>
        </w:rPr>
        <w:t>2+</w:t>
      </w:r>
      <w:r w:rsidRPr="00935500">
        <w:t>, and negligible for strong NTP</w:t>
      </w:r>
      <w:r w:rsidR="00E17A65">
        <w:t>-</w:t>
      </w:r>
      <w:r w:rsidR="00065FBB">
        <w:t>chelated</w:t>
      </w:r>
      <w:r w:rsidR="00E17A65">
        <w:t xml:space="preserve"> </w:t>
      </w:r>
      <w:r w:rsidR="00065FBB">
        <w:t>Mg</w:t>
      </w:r>
      <w:r w:rsidR="00065FBB" w:rsidRPr="00065FBB">
        <w:rPr>
          <w:vertAlign w:val="superscript"/>
        </w:rPr>
        <w:t>2+</w:t>
      </w:r>
      <w:r w:rsidR="00065FBB" w:rsidRPr="00065FBB">
        <w:t xml:space="preserve"> </w:t>
      </w:r>
      <w:r w:rsidRPr="00935500">
        <w:t xml:space="preserve">(Figure 5D). Thus, RNA degradation rates </w:t>
      </w:r>
      <w:r w:rsidR="00E17A65">
        <w:t>we</w:t>
      </w:r>
      <w:r w:rsidRPr="00935500">
        <w:t>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w:t>
      </w:r>
      <w:r w:rsidR="00065FBB">
        <w:t>and</w:t>
      </w:r>
      <w:r w:rsidRPr="00935500">
        <w:t xml:space="preserv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7083544F" w14:textId="321CAB74" w:rsidR="00183F17" w:rsidRDefault="00522BAB" w:rsidP="00183F17">
      <w:pPr>
        <w:pStyle w:val="TAMainText"/>
      </w:pPr>
      <w:r>
        <w:rPr>
          <w:noProof/>
        </w:rPr>
        <w:drawing>
          <wp:inline distT="0" distB="0" distL="0" distR="0" wp14:anchorId="10EA5AE8" wp14:editId="6A59206A">
            <wp:extent cx="2925714" cy="4114286"/>
            <wp:effectExtent l="0" t="0" r="8255" b="63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9"/>
                    <a:stretch>
                      <a:fillRect/>
                    </a:stretch>
                  </pic:blipFill>
                  <pic:spPr>
                    <a:xfrm>
                      <a:off x="0" y="0"/>
                      <a:ext cx="2925714" cy="4114286"/>
                    </a:xfrm>
                    <a:prstGeom prst="rect">
                      <a:avLst/>
                    </a:prstGeom>
                  </pic:spPr>
                </pic:pic>
              </a:graphicData>
            </a:graphic>
          </wp:inline>
        </w:drawing>
      </w:r>
    </w:p>
    <w:p w14:paraId="5785E367" w14:textId="5FA8E7A3" w:rsidR="00935500" w:rsidRPr="00935500" w:rsidRDefault="00183F17" w:rsidP="00183F17">
      <w:pPr>
        <w:pStyle w:val="VAFigureCaption"/>
      </w:pPr>
      <w:r>
        <w:t xml:space="preserve">Figure </w:t>
      </w:r>
      <w:proofErr w:type="gramStart"/>
      <w:r>
        <w:t xml:space="preserve">5  </w:t>
      </w:r>
      <w:r w:rsidRPr="009A3C0C">
        <w:rPr>
          <w:b w:val="0"/>
          <w:bCs w:val="0"/>
        </w:rPr>
        <w:t>Models</w:t>
      </w:r>
      <w:proofErr w:type="gramEnd"/>
      <w:r w:rsidRPr="009A3C0C">
        <w:rPr>
          <w:b w:val="0"/>
          <w:bCs w:val="0"/>
        </w:rPr>
        <w:t xml:space="preserve"> describing the destabilization of RNA helices and stabilization of RNA chemical structure by Eco80.</w:t>
      </w:r>
      <w:r>
        <w:t xml:space="preserve"> (A) </w:t>
      </w:r>
      <w:r w:rsidRPr="009A3C0C">
        <w:rPr>
          <w:b w:val="0"/>
          <w:bCs w:val="0"/>
        </w:rPr>
        <w:t xml:space="preserve">Semi-quantitative molecular representation of an RNA helix in Eco80. </w:t>
      </w:r>
      <w:r w:rsidR="007C1108">
        <w:rPr>
          <w:b w:val="0"/>
          <w:bCs w:val="0"/>
        </w:rPr>
        <w:t>T</w:t>
      </w:r>
      <w:r w:rsidRPr="009A3C0C">
        <w:rPr>
          <w:b w:val="0"/>
          <w:bCs w:val="0"/>
        </w:rPr>
        <w:t xml:space="preserve">he average number of molecules (colored sphere models) in Eco80 that would occupy a sphere with a 50 </w:t>
      </w:r>
      <w:r w:rsidRPr="009A3C0C">
        <w:rPr>
          <w:rFonts w:cs="Arial"/>
          <w:b w:val="0"/>
          <w:bCs w:val="0"/>
        </w:rPr>
        <w:t>Å</w:t>
      </w:r>
      <w:r w:rsidRPr="009A3C0C">
        <w:rPr>
          <w:b w:val="0"/>
          <w:bCs w:val="0"/>
        </w:rPr>
        <w:t xml:space="preserve"> radius was placed randomly around an 8</w:t>
      </w:r>
      <w:r w:rsidR="00065FBB">
        <w:rPr>
          <w:b w:val="0"/>
          <w:bCs w:val="0"/>
        </w:rPr>
        <w:t>N</w:t>
      </w:r>
      <w:r w:rsidRPr="009A3C0C">
        <w:rPr>
          <w:b w:val="0"/>
          <w:bCs w:val="0"/>
        </w:rPr>
        <w:t xml:space="preserve"> RNA helix</w:t>
      </w:r>
      <w:r w:rsidR="00DA20D6">
        <w:rPr>
          <w:b w:val="0"/>
          <w:bCs w:val="0"/>
        </w:rPr>
        <w:t xml:space="preserve"> using </w:t>
      </w:r>
      <w:proofErr w:type="spellStart"/>
      <w:r w:rsidR="00DA20D6">
        <w:rPr>
          <w:b w:val="0"/>
          <w:bCs w:val="0"/>
        </w:rPr>
        <w:t>Pymol</w:t>
      </w:r>
      <w:proofErr w:type="spellEnd"/>
      <w:r w:rsidRPr="009A3C0C">
        <w:rPr>
          <w:b w:val="0"/>
          <w:bCs w:val="0"/>
        </w:rPr>
        <w:t xml:space="preserve"> (blue cartoon, PDB 1SDR). Mg</w:t>
      </w:r>
      <w:r w:rsidRPr="009A3C0C">
        <w:rPr>
          <w:b w:val="0"/>
          <w:bCs w:val="0"/>
          <w:vertAlign w:val="superscript"/>
        </w:rPr>
        <w:t>2+</w:t>
      </w:r>
      <w:r w:rsidRPr="009A3C0C">
        <w:rPr>
          <w:b w:val="0"/>
          <w:bCs w:val="0"/>
        </w:rPr>
        <w:t xml:space="preserve"> ions are represented with teal spheres. Solvent (red wires) and K</w:t>
      </w:r>
      <w:r w:rsidRPr="009A3C0C">
        <w:rPr>
          <w:b w:val="0"/>
          <w:bCs w:val="0"/>
          <w:vertAlign w:val="superscript"/>
        </w:rPr>
        <w:t>+</w:t>
      </w:r>
      <w:r w:rsidRPr="009A3C0C">
        <w:rPr>
          <w:b w:val="0"/>
          <w:bCs w:val="0"/>
        </w:rPr>
        <w:t xml:space="preserve"> (blue spheres) where modeled using WAXSiS.</w:t>
      </w:r>
      <w:r w:rsidRPr="009A3C0C">
        <w:rPr>
          <w:b w:val="0"/>
          <w:bCs w:val="0"/>
        </w:rPr>
        <w:fldChar w:fldCharType="begin"/>
      </w:r>
      <w:r w:rsidRPr="009A3C0C">
        <w:rPr>
          <w:b w:val="0"/>
          <w:bCs w:val="0"/>
        </w:rPr>
        <w:instrText xml:space="preserve"> ADDIN ZOTERO_ITEM CSL_CITATION {"citationID":"a10qm757ihk","properties":{"formattedCitation":"\\super 46\\nosupersub{}","plainCitation":"46","noteIndex":0},"citationItems":[{"id":389,"uris":["http://zotero.org/users/4485201/items/2F73GZYN"],"itemData":{"id":389,"type":"article-journal","abstract":"Small-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val="0"/>
          <w:bCs w:val="0"/>
        </w:rPr>
        <w:fldChar w:fldCharType="separate"/>
      </w:r>
      <w:r w:rsidRPr="009A3C0C">
        <w:rPr>
          <w:b w:val="0"/>
          <w:bCs w:val="0"/>
          <w:szCs w:val="24"/>
          <w:vertAlign w:val="superscript"/>
        </w:rPr>
        <w:t>46</w:t>
      </w:r>
      <w:r w:rsidRPr="009A3C0C">
        <w:rPr>
          <w:b w:val="0"/>
          <w:bCs w:val="0"/>
        </w:rPr>
        <w:fldChar w:fldCharType="end"/>
      </w:r>
      <w:r>
        <w:t xml:space="preserve"> (B</w:t>
      </w:r>
      <w:r w:rsidR="007C1108">
        <w:t>-C</w:t>
      </w:r>
      <w:r w:rsidRPr="007C1108">
        <w:t>)</w:t>
      </w:r>
      <w:r w:rsidRPr="009A3C0C">
        <w:rPr>
          <w:b w:val="0"/>
          <w:bCs w:val="0"/>
        </w:rPr>
        <w:t xml:space="preserve"> Mechanism for destabilization of helices by metabolites and stabilization of helices by Mg</w:t>
      </w:r>
      <w:r w:rsidRPr="009A3C0C">
        <w:rPr>
          <w:b w:val="0"/>
          <w:bCs w:val="0"/>
          <w:vertAlign w:val="superscript"/>
        </w:rPr>
        <w:t>2+</w:t>
      </w:r>
      <w:r w:rsidRPr="009A3C0C">
        <w:rPr>
          <w:b w:val="0"/>
          <w:bCs w:val="0"/>
        </w:rPr>
        <w:t>.</w:t>
      </w:r>
      <w:r w:rsidR="007C1108">
        <w:t xml:space="preserve"> </w:t>
      </w:r>
      <w:r w:rsidRPr="009A3C0C">
        <w:rPr>
          <w:b w:val="0"/>
          <w:bCs w:val="0"/>
        </w:rPr>
        <w:t>Net effect of metabolite-chelated Mg</w:t>
      </w:r>
      <w:r w:rsidRPr="009A3C0C">
        <w:rPr>
          <w:b w:val="0"/>
          <w:bCs w:val="0"/>
          <w:vertAlign w:val="superscript"/>
        </w:rPr>
        <w:t>2+</w:t>
      </w:r>
      <w:r w:rsidRPr="009A3C0C">
        <w:rPr>
          <w:b w:val="0"/>
          <w:bCs w:val="0"/>
        </w:rPr>
        <w:t xml:space="preserve"> combines metabolite interactions favoring the unfolded state and Mg</w:t>
      </w:r>
      <w:r w:rsidRPr="009A3C0C">
        <w:rPr>
          <w:b w:val="0"/>
          <w:bCs w:val="0"/>
          <w:vertAlign w:val="superscript"/>
        </w:rPr>
        <w:t>2+</w:t>
      </w:r>
      <w:r w:rsidRPr="009A3C0C">
        <w:rPr>
          <w:b w:val="0"/>
          <w:bCs w:val="0"/>
        </w:rPr>
        <w:t xml:space="preserve"> interactions favoring the helical state.</w:t>
      </w:r>
      <w:r>
        <w:t xml:space="preserve"> (D-E</w:t>
      </w:r>
      <w:r w:rsidRPr="009A3C0C">
        <w:rPr>
          <w:b w:val="0"/>
          <w:bCs w:val="0"/>
        </w:rPr>
        <w:t>) In-line degradation of the RNA backbone mediated by Mg</w:t>
      </w:r>
      <w:r w:rsidRPr="00065FBB">
        <w:rPr>
          <w:b w:val="0"/>
          <w:bCs w:val="0"/>
          <w:vertAlign w:val="superscript"/>
        </w:rPr>
        <w:t>2+</w:t>
      </w:r>
      <w:r w:rsidRPr="009A3C0C">
        <w:rPr>
          <w:b w:val="0"/>
          <w:bCs w:val="0"/>
        </w:rPr>
        <w:t xml:space="preserve"> hydroxide species.</w:t>
      </w:r>
    </w:p>
    <w:p w14:paraId="14487CE5" w14:textId="5367E72D" w:rsidR="00935500" w:rsidRDefault="00935500" w:rsidP="0034482F">
      <w:pPr>
        <w:pStyle w:val="TAMainText"/>
      </w:pPr>
      <w:r w:rsidRPr="00935500">
        <w:t>Our analysis of CPEB3 catalysis in Eco80 indicate</w:t>
      </w:r>
      <w:r w:rsidR="008B7352">
        <w:t>d</w:t>
      </w:r>
      <w:r w:rsidRPr="00935500">
        <w:t xml:space="preserve"> that metabolite</w:t>
      </w:r>
      <w:r w:rsidR="00065FBB">
        <w:t>/</w:t>
      </w:r>
      <w:r w:rsidRPr="00935500">
        <w:t>Mg</w:t>
      </w:r>
      <w:r w:rsidRPr="00935500">
        <w:rPr>
          <w:vertAlign w:val="superscript"/>
        </w:rPr>
        <w:t>2+</w:t>
      </w:r>
      <w:r w:rsidRPr="00935500">
        <w:t xml:space="preserve"> mixtures support RNA catalysis. A previous study of hammerhead ribozyme catalysis in the presence of nucleotides found that reaction rates were enhanced by NDP</w:t>
      </w:r>
      <w:r w:rsidR="008B7352">
        <w:t>-</w:t>
      </w:r>
      <w:r w:rsidRPr="00935500">
        <w:t>chelated</w:t>
      </w:r>
      <w:r w:rsidR="008B7352">
        <w:t xml:space="preserve"> </w:t>
      </w:r>
      <w:r w:rsidRPr="00935500">
        <w:t>Mg</w:t>
      </w:r>
      <w:r w:rsidRPr="00935500">
        <w:rPr>
          <w:vertAlign w:val="superscript"/>
        </w:rPr>
        <w:t>2+</w:t>
      </w:r>
      <w:r w:rsidRPr="00935500">
        <w:t>, a weakly</w:t>
      </w:r>
      <w:r w:rsidR="008B7352">
        <w:t>-</w:t>
      </w:r>
      <w:r w:rsidRPr="00935500">
        <w:t>chelated</w:t>
      </w:r>
      <w:r w:rsidR="008B7352">
        <w:t xml:space="preserve"> </w:t>
      </w:r>
      <w:r w:rsidRPr="00935500">
        <w:t>Mg</w:t>
      </w:r>
      <w:r w:rsidRPr="00935500">
        <w:rPr>
          <w:vertAlign w:val="superscript"/>
        </w:rPr>
        <w:t>2+</w:t>
      </w:r>
      <w:r w:rsidRPr="00935500">
        <w:t xml:space="preserve"> species, and that NTP</w:t>
      </w:r>
      <w:r w:rsidR="008B7352">
        <w:t>-</w:t>
      </w:r>
      <w:r w:rsidRPr="00935500">
        <w:t>chelated</w:t>
      </w:r>
      <w:r w:rsidR="008B7352">
        <w:t xml:space="preserve"> </w:t>
      </w:r>
      <w:r w:rsidRPr="00935500">
        <w:t>Mg</w:t>
      </w:r>
      <w:r w:rsidRPr="00935500">
        <w:rPr>
          <w:vertAlign w:val="superscript"/>
        </w:rPr>
        <w:t>2+</w:t>
      </w:r>
      <w:r w:rsidRPr="00935500">
        <w:t xml:space="preserve"> ha</w:t>
      </w:r>
      <w:r w:rsidR="008B7352">
        <w:t>d</w:t>
      </w:r>
      <w:r w:rsidRPr="00935500">
        <w:t xml:space="preserve"> no effect on reaction rates.</w:t>
      </w:r>
      <w:r w:rsidRPr="00935500">
        <w:fldChar w:fldCharType="begin"/>
      </w:r>
      <w:r w:rsidRPr="00935500">
        <w:instrText xml:space="preserve"> ADDIN ZOTERO_ITEM CSL_CITATION {"citationID":"a23dfhahfpc","properties":{"formattedCitation":"\\super 23\\nosupersub{}","plainCitation":"23","noteIndex":0},"citationItems":[{"id":434,"uris":["http://zotero.org/users/4485201/items/LCJEMRTW"],"itemData":{"id":434,"type":"article-journal","abstract":"RNAs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Pr="00935500">
        <w:rPr>
          <w:vertAlign w:val="superscript"/>
        </w:rPr>
        <w:t>23</w:t>
      </w:r>
      <w:r w:rsidRPr="00935500">
        <w:fldChar w:fldCharType="end"/>
      </w:r>
      <w:r w:rsidRPr="00935500">
        <w:t xml:space="preserve"> Similarly, our results in metabolite mixtures found that WMCM</w:t>
      </w:r>
      <w:commentRangeStart w:id="115"/>
      <w:ins w:id="116" w:author="Bevilacqua, Philip C" w:date="2022-08-09T17:13:00Z">
        <w:r w:rsidR="00B10945">
          <w:t>-</w:t>
        </w:r>
        <w:commentRangeEnd w:id="115"/>
        <w:r w:rsidR="00B10945">
          <w:rPr>
            <w:rStyle w:val="CommentReference"/>
            <w:rFonts w:ascii="Liberation Serif" w:eastAsia="Noto Serif CJK SC" w:hAnsi="Liberation Serif" w:cs="Mangal"/>
            <w:kern w:val="2"/>
            <w:lang w:eastAsia="zh-CN" w:bidi="hi-IN"/>
          </w:rPr>
          <w:commentReference w:id="115"/>
        </w:r>
      </w:ins>
      <w:del w:id="117" w:author="Bevilacqua, Philip C" w:date="2022-08-09T17:13:00Z">
        <w:r w:rsidRPr="00935500" w:rsidDel="00B10945">
          <w:delText xml:space="preserve"> </w:delText>
        </w:r>
      </w:del>
      <w:r w:rsidRPr="00935500">
        <w:t>enhanced CPEB3 ribozyme catalysis while NTPCM inhibited CPEB3 ribozyme catalysis. A previous study of CPEB3 ribozyme in the presence of weak amino acid-chelated Mg</w:t>
      </w:r>
      <w:r w:rsidRPr="00935500">
        <w:rPr>
          <w:vertAlign w:val="superscript"/>
        </w:rPr>
        <w:t>2+</w:t>
      </w:r>
      <w:r w:rsidRPr="00935500">
        <w:t xml:space="preserve"> indicated that rate enhancement was not driven by direct interactions between amino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Pr="00935500">
        <w:instrText xml:space="preserve"> ADDIN ZOTERO_ITEM CSL_CITATION {"citationID":"a1uisb5r8t0","properties":{"formattedCitation":"\\super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w:t>
      </w:r>
      <w:commentRangeStart w:id="118"/>
      <w:r w:rsidRPr="00935500">
        <w:t>Likewise, the thermodynamic destabilization of helices observed in Eco80 and NTPCM indicate</w:t>
      </w:r>
      <w:r w:rsidR="00C9398A">
        <w:t>d</w:t>
      </w:r>
      <w:r w:rsidRPr="00935500">
        <w:t xml:space="preserve"> that reduction</w:t>
      </w:r>
      <w:r w:rsidR="00C9398A">
        <w:t xml:space="preserve"> of</w:t>
      </w:r>
      <w:r w:rsidRPr="00935500">
        <w:t xml:space="preserve"> CPEB3 catalysis </w:t>
      </w:r>
      <w:r w:rsidR="00C9398A">
        <w:t>wa</w:t>
      </w:r>
      <w:r w:rsidRPr="00935500">
        <w:t xml:space="preserve">s caused by destabilization of the catalytically relevant structure. </w:t>
      </w:r>
      <w:commentRangeEnd w:id="118"/>
      <w:r w:rsidR="00B10945">
        <w:rPr>
          <w:rStyle w:val="CommentReference"/>
          <w:rFonts w:ascii="Liberation Serif" w:eastAsia="Noto Serif CJK SC" w:hAnsi="Liberation Serif" w:cs="Mangal"/>
          <w:kern w:val="2"/>
          <w:lang w:eastAsia="zh-CN" w:bidi="hi-IN"/>
        </w:rPr>
        <w:commentReference w:id="118"/>
      </w:r>
      <w:r w:rsidRPr="00935500">
        <w:t xml:space="preserve">Thus, ribozyme rate enhancement </w:t>
      </w:r>
      <w:r w:rsidRPr="00935500">
        <w:rPr>
          <w:i/>
          <w:iCs/>
        </w:rPr>
        <w:t xml:space="preserve">in vivo </w:t>
      </w:r>
      <w:r w:rsidRPr="00935500">
        <w:t>is likely dependent on the presence of weak metabolite chelators that stabilize the catalytically relevant structure and depletion of strong chelators that destabilize the catalytically relevant structure.</w:t>
      </w:r>
    </w:p>
    <w:p w14:paraId="14E8A90D" w14:textId="76A98F84" w:rsidR="00A66EDD" w:rsidRDefault="00935500" w:rsidP="0034482F">
      <w:pPr>
        <w:pStyle w:val="TAMainText"/>
      </w:pPr>
      <w:r w:rsidRPr="00935500">
        <w:t>Eco80 ha</w:t>
      </w:r>
      <w:r w:rsidR="00C9398A">
        <w:t>d</w:t>
      </w:r>
      <w:r w:rsidRPr="00935500">
        <w:t xml:space="preserve"> opposing effects on RNA which reflect</w:t>
      </w:r>
      <w:r w:rsidR="00C9398A">
        <w:t>ed</w:t>
      </w:r>
      <w:r w:rsidRPr="00935500">
        <w:t xml:space="preserve"> the complexity of the cellular environment. </w:t>
      </w:r>
      <w:commentRangeStart w:id="119"/>
      <w:r w:rsidRPr="00935500">
        <w:t>The thermodynamic stability of RNA helices was weakened by Eco80,</w:t>
      </w:r>
      <w:commentRangeEnd w:id="119"/>
      <w:r w:rsidR="00B10945">
        <w:rPr>
          <w:rStyle w:val="CommentReference"/>
          <w:rFonts w:ascii="Liberation Serif" w:eastAsia="Noto Serif CJK SC" w:hAnsi="Liberation Serif" w:cs="Mangal"/>
          <w:kern w:val="2"/>
          <w:lang w:eastAsia="zh-CN" w:bidi="hi-IN"/>
        </w:rPr>
        <w:commentReference w:id="119"/>
      </w:r>
      <w:r w:rsidRPr="00935500">
        <w:t xml:space="preserve"> the chemical stability of RNA was enhanced by Eco80, and the catalysis of RNA was supported by Eco80. These seemingly contradictory effects can be understood </w:t>
      </w:r>
      <w:r w:rsidR="0025005A">
        <w:t xml:space="preserve">using </w:t>
      </w:r>
      <w:r w:rsidRPr="00935500">
        <w:t>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w:t>
      </w:r>
      <w:r w:rsidR="00477F7D">
        <w:t>T</w:t>
      </w:r>
      <w:r w:rsidRPr="00935500">
        <w:t xml:space="preserve">he effects of Eco80 reflect RNA function </w:t>
      </w:r>
      <w:r w:rsidRPr="00935500">
        <w:rPr>
          <w:i/>
          <w:iCs/>
        </w:rPr>
        <w:t>in vivo</w:t>
      </w:r>
      <w:r w:rsidRPr="00935500">
        <w:t xml:space="preserve"> and enhance the biological relevance of mechanistic studies of RNA.</w:t>
      </w:r>
    </w:p>
    <w:p w14:paraId="287BD8B9" w14:textId="77777777" w:rsidR="00A71C00" w:rsidRDefault="00157E12" w:rsidP="00157E12">
      <w:pPr>
        <w:pStyle w:val="TESupportingInfoTitle"/>
      </w:pPr>
      <w:r>
        <w:t>ASSOCIATED CONTENT</w:t>
      </w:r>
      <w:r w:rsidR="00A66EDD" w:rsidRPr="00BE533F">
        <w:t xml:space="preserve"> </w:t>
      </w:r>
    </w:p>
    <w:p w14:paraId="3235FC5C" w14:textId="3AE28888" w:rsidR="00A66EDD" w:rsidRDefault="00157E12" w:rsidP="00157E12">
      <w:pPr>
        <w:pStyle w:val="TESupportingInformation"/>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Supplemental figures, Supplemental tables. </w:t>
      </w:r>
      <w:r w:rsidR="003E5207">
        <w:t xml:space="preserve">This material is available free of charge via the Internet at </w:t>
      </w:r>
      <w:r w:rsidR="003E5207" w:rsidRPr="003E5207">
        <w:t>http://pubs.acs.org</w:t>
      </w:r>
      <w:r w:rsidR="003E5207">
        <w:t>.</w:t>
      </w:r>
    </w:p>
    <w:p w14:paraId="5C1F3661" w14:textId="77777777" w:rsidR="007331FF" w:rsidRDefault="007331FF" w:rsidP="00835CBD">
      <w:pPr>
        <w:pStyle w:val="AuthorInformationTitle"/>
      </w:pPr>
      <w:r>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207D8576"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59E56460" w14:textId="17AB0030" w:rsidR="009C67D5" w:rsidRDefault="00EF3F2C" w:rsidP="007331FF">
      <w:pPr>
        <w:pStyle w:val="TDAckTitle"/>
        <w:rPr>
          <w:rFonts w:ascii="Arno Pro" w:hAnsi="Arno Pro"/>
          <w:b w:val="0"/>
          <w:kern w:val="20"/>
          <w:sz w:val="18"/>
        </w:rPr>
      </w:pPr>
      <w:r w:rsidRPr="00EF3F2C">
        <w:rPr>
          <w:rFonts w:ascii="Arno Pro" w:hAnsi="Arno Pro"/>
          <w:b w:val="0"/>
          <w:kern w:val="20"/>
          <w:sz w:val="18"/>
        </w:rPr>
        <w:t>This work was supported by National Institutes of Health</w:t>
      </w:r>
      <w:r w:rsidR="009C67D5">
        <w:rPr>
          <w:rFonts w:ascii="Arno Pro" w:hAnsi="Arno Pro"/>
          <w:b w:val="0"/>
          <w:kern w:val="20"/>
          <w:sz w:val="18"/>
        </w:rPr>
        <w:t xml:space="preserve"> </w:t>
      </w:r>
      <w:r w:rsidRPr="00EF3F2C">
        <w:rPr>
          <w:rFonts w:ascii="Arno Pro" w:hAnsi="Arno Pro"/>
          <w:b w:val="0"/>
          <w:kern w:val="20"/>
          <w:sz w:val="18"/>
        </w:rPr>
        <w:t>Grant R35-GM127064</w:t>
      </w:r>
      <w:r w:rsidR="006908BD">
        <w:rPr>
          <w:rFonts w:ascii="Arno Pro" w:hAnsi="Arno Pro"/>
          <w:b w:val="0"/>
          <w:kern w:val="20"/>
          <w:sz w:val="18"/>
        </w:rPr>
        <w:t xml:space="preserve"> to PCB</w:t>
      </w:r>
      <w:r>
        <w:rPr>
          <w:rFonts w:ascii="Arno Pro" w:hAnsi="Arno Pro"/>
          <w:b w:val="0"/>
          <w:kern w:val="20"/>
          <w:sz w:val="18"/>
        </w:rPr>
        <w:t>.</w:t>
      </w:r>
      <w:r w:rsidR="006908BD">
        <w:rPr>
          <w:rFonts w:ascii="Arno Pro" w:hAnsi="Arno Pro"/>
          <w:b w:val="0"/>
          <w:kern w:val="20"/>
          <w:sz w:val="18"/>
        </w:rPr>
        <w:t xml:space="preserve"> SAXS data collection was </w:t>
      </w:r>
      <w:r w:rsidR="006908BD" w:rsidRPr="006908BD">
        <w:rPr>
          <w:rFonts w:ascii="Arno Pro" w:hAnsi="Arno Pro"/>
          <w:b w:val="0"/>
          <w:kern w:val="20"/>
          <w:sz w:val="18"/>
        </w:rPr>
        <w:t>supported by</w:t>
      </w:r>
      <w:r w:rsidR="006908BD">
        <w:rPr>
          <w:rFonts w:ascii="Arno Pro" w:hAnsi="Arno Pro"/>
          <w:b w:val="0"/>
          <w:iCs/>
          <w:kern w:val="20"/>
          <w:sz w:val="18"/>
        </w:rPr>
        <w:t xml:space="preserve"> </w:t>
      </w:r>
      <w:r w:rsidR="006908BD" w:rsidRPr="006908BD">
        <w:rPr>
          <w:rFonts w:ascii="Arno Pro" w:hAnsi="Arno Pro"/>
          <w:b w:val="0"/>
          <w:kern w:val="20"/>
          <w:sz w:val="18"/>
        </w:rPr>
        <w:t>SIG S10</w:t>
      </w:r>
      <w:r w:rsidR="006908BD">
        <w:rPr>
          <w:rFonts w:ascii="Arno Pro" w:hAnsi="Arno Pro"/>
          <w:b w:val="0"/>
          <w:kern w:val="20"/>
          <w:sz w:val="18"/>
        </w:rPr>
        <w:t xml:space="preserve"> </w:t>
      </w:r>
      <w:r w:rsidR="006908BD" w:rsidRPr="006908BD">
        <w:rPr>
          <w:rFonts w:ascii="Arno Pro" w:hAnsi="Arno Pro"/>
          <w:b w:val="0"/>
          <w:kern w:val="20"/>
          <w:sz w:val="18"/>
        </w:rPr>
        <w:t>of the National Institutes of Health under award number</w:t>
      </w:r>
      <w:r w:rsidR="006908BD">
        <w:rPr>
          <w:rFonts w:ascii="Arno Pro" w:hAnsi="Arno Pro"/>
          <w:b w:val="0"/>
          <w:iCs/>
          <w:kern w:val="20"/>
          <w:sz w:val="18"/>
        </w:rPr>
        <w:t xml:space="preserve"> </w:t>
      </w:r>
      <w:r w:rsidR="006908BD" w:rsidRPr="006908BD">
        <w:rPr>
          <w:rFonts w:ascii="Arno Pro" w:hAnsi="Arno Pro"/>
          <w:b w:val="0"/>
          <w:kern w:val="20"/>
          <w:sz w:val="18"/>
        </w:rPr>
        <w:t>S10-OD028589 for the small angle X-ray scattering and S10 OD030490 for the Wyatt SEC-MALS-DLS system to NHY.</w:t>
      </w:r>
    </w:p>
    <w:p w14:paraId="611A118E" w14:textId="6F1BEDB2" w:rsidR="007331FF" w:rsidRDefault="007331FF" w:rsidP="007331FF">
      <w:pPr>
        <w:pStyle w:val="TDAckTitle"/>
      </w:pPr>
      <w:r w:rsidRPr="00A71C00">
        <w:t>ACKNOWLEDGMENT</w:t>
      </w:r>
      <w:r w:rsidRPr="00BE533F">
        <w:t xml:space="preserve"> </w:t>
      </w:r>
    </w:p>
    <w:p w14:paraId="40204DE7" w14:textId="088EB404" w:rsidR="007331FF" w:rsidRDefault="004204C0" w:rsidP="007331FF">
      <w:pPr>
        <w:pStyle w:val="TDAcknowledgments"/>
      </w:pPr>
      <w:r w:rsidRPr="004204C0">
        <w:t xml:space="preserve">The authors thank </w:t>
      </w:r>
      <w:r>
        <w:t>Allison Williams</w:t>
      </w:r>
      <w:r w:rsidR="00C02AEF">
        <w:t xml:space="preserve"> </w:t>
      </w:r>
      <w:r w:rsidRPr="004204C0">
        <w:t xml:space="preserve">and Dr. </w:t>
      </w:r>
      <w:r>
        <w:t>Elizabeth Joll</w:t>
      </w:r>
      <w:r w:rsidR="0075532A">
        <w:t>e</w:t>
      </w:r>
      <w:r>
        <w:t>y for</w:t>
      </w:r>
      <w:r w:rsidRPr="004204C0">
        <w:t xml:space="preserve"> useful discussions and suggestions.</w:t>
      </w:r>
      <w:r>
        <w:t xml:space="preserve"> </w:t>
      </w:r>
      <w:r w:rsidRPr="004204C0">
        <w:t>We also wish to thank Julia Fecko at the X-ray Crystallography core</w:t>
      </w:r>
      <w:r w:rsidR="00CE2006">
        <w:t xml:space="preserve"> for assistance</w:t>
      </w:r>
      <w:r w:rsidR="009C67D5">
        <w:t xml:space="preserve"> in collecting the SAXS data</w:t>
      </w:r>
      <w:r w:rsidRPr="004204C0">
        <w:t>.</w:t>
      </w:r>
    </w:p>
    <w:p w14:paraId="32595E2D" w14:textId="77777777" w:rsidR="00101D1F" w:rsidRDefault="00101D1F" w:rsidP="00101D1F">
      <w:pPr>
        <w:pStyle w:val="TDAckTitle"/>
      </w:pPr>
      <w:r>
        <w:t>ABBREVIATIONS</w:t>
      </w:r>
    </w:p>
    <w:p w14:paraId="297EB439" w14:textId="36141657" w:rsidR="00A66EDD" w:rsidRPr="0025005A" w:rsidRDefault="00BD0E4A" w:rsidP="00101D1F">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Eco80, 80% of </w:t>
      </w:r>
      <w:r>
        <w:rPr>
          <w:i/>
          <w:iCs/>
        </w:rPr>
        <w:t xml:space="preserve">E. coli </w:t>
      </w:r>
      <w:r>
        <w:t>metabolites; NTPCM</w:t>
      </w:r>
      <w:r w:rsidR="00B730FE">
        <w:t>, nucleotide triphosphate</w:t>
      </w:r>
      <w:r w:rsidR="002C02A4">
        <w:t>-</w:t>
      </w:r>
      <w:r w:rsidR="00B730FE">
        <w:t>chelated Mg</w:t>
      </w:r>
      <w:r w:rsidR="00B730FE" w:rsidRPr="00B730FE">
        <w:rPr>
          <w:vertAlign w:val="superscript"/>
        </w:rPr>
        <w:t>2+</w:t>
      </w:r>
      <w:r w:rsidR="00B730FE">
        <w:t>; WMCM, weak metabolite</w:t>
      </w:r>
      <w:r w:rsidR="002C02A4">
        <w:t>-</w:t>
      </w:r>
      <w:r w:rsidR="00B730FE">
        <w:t>chelated Mg</w:t>
      </w:r>
      <w:r w:rsidR="00B730FE" w:rsidRPr="00B730FE">
        <w:rPr>
          <w:vertAlign w:val="superscript"/>
        </w:rPr>
        <w:t>2+</w:t>
      </w:r>
      <w:r w:rsidR="0025005A">
        <w:t>; ITC, isothermal titration calorimetry</w:t>
      </w:r>
      <w:r w:rsidR="009C67D5">
        <w:t>; SAXS, small angle X-ray scattering</w:t>
      </w:r>
    </w:p>
    <w:p w14:paraId="7CD4BA4E" w14:textId="74D6FD88" w:rsidR="00101D1F" w:rsidRDefault="00101D1F" w:rsidP="00101D1F">
      <w:pPr>
        <w:pStyle w:val="TDAckTitle"/>
      </w:pPr>
      <w:r>
        <w:t>REFERENCES</w:t>
      </w:r>
    </w:p>
    <w:p w14:paraId="32950E95" w14:textId="77777777" w:rsidR="00BB4B2F" w:rsidRPr="00BB4B2F" w:rsidRDefault="00BB4B2F" w:rsidP="000B00BD">
      <w:pPr>
        <w:pStyle w:val="TFReferencesSection"/>
      </w:pPr>
      <w:r>
        <w:fldChar w:fldCharType="begin"/>
      </w:r>
      <w:r>
        <w:instrText xml:space="preserve"> ADDIN ZOTERO_BIBL {"uncited":[],"omitted":[],"custom":[]} CSL_BIBLIOGRAPHY </w:instrText>
      </w:r>
      <w:r>
        <w:fldChar w:fldCharType="separate"/>
      </w:r>
      <w:r w:rsidRPr="00BB4B2F">
        <w:t>(1)</w:t>
      </w:r>
      <w:r w:rsidRPr="00BB4B2F">
        <w:tab/>
        <w:t xml:space="preserve">Cech, T. R.; Steitz, J. A. The Noncoding RNA Revolution—Trashing Old Rules to Forge New Ones. </w:t>
      </w:r>
      <w:r w:rsidRPr="00BB4B2F">
        <w:rPr>
          <w:i/>
          <w:iCs/>
        </w:rPr>
        <w:t>Cell</w:t>
      </w:r>
      <w:r w:rsidRPr="00BB4B2F">
        <w:t xml:space="preserve"> </w:t>
      </w:r>
      <w:r w:rsidRPr="00BB4B2F">
        <w:rPr>
          <w:b/>
          <w:bCs/>
        </w:rPr>
        <w:t>2014</w:t>
      </w:r>
      <w:r w:rsidRPr="00BB4B2F">
        <w:t xml:space="preserve">, </w:t>
      </w:r>
      <w:r w:rsidRPr="00BB4B2F">
        <w:rPr>
          <w:i/>
          <w:iCs/>
        </w:rPr>
        <w:t>157</w:t>
      </w:r>
      <w:r w:rsidRPr="00BB4B2F">
        <w:t xml:space="preserve"> (1), 77–94. https://doi.org/10.1016/j.cell.2014.03.008.</w:t>
      </w:r>
    </w:p>
    <w:p w14:paraId="1B5D2C12" w14:textId="77777777" w:rsidR="00BB4B2F" w:rsidRPr="00BB4B2F" w:rsidRDefault="00BB4B2F" w:rsidP="000B00BD">
      <w:pPr>
        <w:pStyle w:val="TFReferencesSection"/>
      </w:pPr>
      <w:r w:rsidRPr="00BB4B2F">
        <w:t>(2)</w:t>
      </w:r>
      <w:r w:rsidRPr="00BB4B2F">
        <w:tab/>
        <w:t xml:space="preserve">Ritchey, L. E.; Su, Z.; Tang, Y.; Tack, D. C.; Assmann, S. M.; Bevilacqua, P. C. Structure-Seq2: Sensitive and Accurate Genome-Wide Profiling of RNA Structure in Vivo. </w:t>
      </w:r>
      <w:r w:rsidRPr="00BB4B2F">
        <w:rPr>
          <w:i/>
          <w:iCs/>
        </w:rPr>
        <w:t>Nucleic Acids Res.</w:t>
      </w:r>
      <w:r w:rsidRPr="00BB4B2F">
        <w:t xml:space="preserve"> </w:t>
      </w:r>
      <w:r w:rsidRPr="00BB4B2F">
        <w:rPr>
          <w:b/>
          <w:bCs/>
        </w:rPr>
        <w:t>2017</w:t>
      </w:r>
      <w:r w:rsidRPr="00BB4B2F">
        <w:t xml:space="preserve">, </w:t>
      </w:r>
      <w:r w:rsidRPr="00BB4B2F">
        <w:rPr>
          <w:i/>
          <w:iCs/>
        </w:rPr>
        <w:t>45</w:t>
      </w:r>
      <w:r w:rsidRPr="00BB4B2F">
        <w:t xml:space="preserve"> (14), e135–e135. https://doi.org/10.1093/nar/gkx533.</w:t>
      </w:r>
    </w:p>
    <w:p w14:paraId="60705C05" w14:textId="77777777" w:rsidR="00BB4B2F" w:rsidRPr="00BB4B2F" w:rsidRDefault="00BB4B2F" w:rsidP="000B00BD">
      <w:pPr>
        <w:pStyle w:val="TFReferencesSection"/>
      </w:pPr>
      <w:r w:rsidRPr="00BB4B2F">
        <w:t>(3)</w:t>
      </w:r>
      <w:r w:rsidRPr="00BB4B2F">
        <w:tab/>
        <w:t xml:space="preserve">Zubradt, M.; Gupta, P.; Persad, S.; Lambowitz, A. M.; Weissman, J. S.; Rouskin, S. DMS-MaPseq for Genome-Wide or Targeted RNA Structure Probing in Vivo. </w:t>
      </w:r>
      <w:r w:rsidRPr="00BB4B2F">
        <w:rPr>
          <w:i/>
          <w:iCs/>
        </w:rPr>
        <w:t>Nat. Methods</w:t>
      </w:r>
      <w:r w:rsidRPr="00BB4B2F">
        <w:t xml:space="preserve"> </w:t>
      </w:r>
      <w:r w:rsidRPr="00BB4B2F">
        <w:rPr>
          <w:b/>
          <w:bCs/>
        </w:rPr>
        <w:t>2017</w:t>
      </w:r>
      <w:r w:rsidRPr="00BB4B2F">
        <w:t xml:space="preserve">, </w:t>
      </w:r>
      <w:r w:rsidRPr="00BB4B2F">
        <w:rPr>
          <w:i/>
          <w:iCs/>
        </w:rPr>
        <w:t>14</w:t>
      </w:r>
      <w:r w:rsidRPr="00BB4B2F">
        <w:t xml:space="preserve"> (1), 75–82. https://doi.org/10.1038/nmeth.4057.</w:t>
      </w:r>
    </w:p>
    <w:p w14:paraId="51870F78" w14:textId="77777777" w:rsidR="00BB4B2F" w:rsidRPr="00BB4B2F" w:rsidRDefault="00BB4B2F" w:rsidP="000B00BD">
      <w:pPr>
        <w:pStyle w:val="TFReferencesSection"/>
      </w:pPr>
      <w:r w:rsidRPr="00BB4B2F">
        <w:t>(4)</w:t>
      </w:r>
      <w:r w:rsidRPr="00BB4B2F">
        <w:tab/>
        <w:t xml:space="preserve">Lan, T. C. T.; Allan, M. F.; Malsick, L. E.; Woo, J. Z.; Zhu, C.; Zhang, F.; Khandwala, S.; Nyeo, S. S. Y.; Sun, Y.; Guo, J. U.; Bathe, M.; Näär, A.; Griffiths, A.; Rouskin, S. Secondary Structural Ensembles of the SARS-CoV-2 RNA Genome in Infected Cells. </w:t>
      </w:r>
      <w:r w:rsidRPr="00BB4B2F">
        <w:rPr>
          <w:i/>
          <w:iCs/>
        </w:rPr>
        <w:t>Nat. Commun.</w:t>
      </w:r>
      <w:r w:rsidRPr="00BB4B2F">
        <w:t xml:space="preserve"> </w:t>
      </w:r>
      <w:r w:rsidRPr="00BB4B2F">
        <w:rPr>
          <w:b/>
          <w:bCs/>
        </w:rPr>
        <w:t>2022</w:t>
      </w:r>
      <w:r w:rsidRPr="00BB4B2F">
        <w:t xml:space="preserve">, </w:t>
      </w:r>
      <w:r w:rsidRPr="00BB4B2F">
        <w:rPr>
          <w:i/>
          <w:iCs/>
        </w:rPr>
        <w:t>13</w:t>
      </w:r>
      <w:r w:rsidRPr="00BB4B2F">
        <w:t xml:space="preserve"> (1), 1128. https://doi.org/10.1038/s41467-022-28603-2.</w:t>
      </w:r>
    </w:p>
    <w:p w14:paraId="45695EC3" w14:textId="77777777" w:rsidR="00BB4B2F" w:rsidRPr="00BB4B2F" w:rsidRDefault="00BB4B2F" w:rsidP="000B00BD">
      <w:pPr>
        <w:pStyle w:val="TFReferencesSection"/>
      </w:pPr>
      <w:r w:rsidRPr="00BB4B2F">
        <w:t>(5)</w:t>
      </w:r>
      <w:r w:rsidRPr="00BB4B2F">
        <w:tab/>
        <w:t xml:space="preserve">Leamy, K. A.; Assmann, S. M.; Mathews, D. H.; Bevilacqua, P. C. Bridging the Gap between in Vitro and in Vivo RNA Folding. </w:t>
      </w:r>
      <w:r w:rsidRPr="00BB4B2F">
        <w:rPr>
          <w:i/>
          <w:iCs/>
        </w:rPr>
        <w:t>Q. Rev. Biophys.</w:t>
      </w:r>
      <w:r w:rsidRPr="00BB4B2F">
        <w:t xml:space="preserve"> </w:t>
      </w:r>
      <w:r w:rsidRPr="00BB4B2F">
        <w:rPr>
          <w:b/>
          <w:bCs/>
        </w:rPr>
        <w:t>2016</w:t>
      </w:r>
      <w:r w:rsidRPr="00BB4B2F">
        <w:t xml:space="preserve">, </w:t>
      </w:r>
      <w:r w:rsidRPr="00BB4B2F">
        <w:rPr>
          <w:i/>
          <w:iCs/>
        </w:rPr>
        <w:t>49</w:t>
      </w:r>
      <w:r w:rsidRPr="00BB4B2F">
        <w:t>. https://doi.org/10.1017/S003358351600007X.</w:t>
      </w:r>
    </w:p>
    <w:p w14:paraId="76653574" w14:textId="77777777" w:rsidR="00BB4B2F" w:rsidRPr="00BB4B2F" w:rsidRDefault="00BB4B2F" w:rsidP="000B00BD">
      <w:pPr>
        <w:pStyle w:val="TFReferencesSection"/>
      </w:pPr>
      <w:r w:rsidRPr="00BB4B2F">
        <w:t>(6)</w:t>
      </w:r>
      <w:r w:rsidRPr="00BB4B2F">
        <w:tab/>
        <w:t xml:space="preserve">Nakano, S.; Karimata, H. T.; Kitagawa, Y.; Sugimoto, N. Facilitation of RNA Enzyme Activity in the Molecular Crowding Media of Cosolutes. </w:t>
      </w:r>
      <w:r w:rsidRPr="00BB4B2F">
        <w:rPr>
          <w:i/>
          <w:iCs/>
        </w:rPr>
        <w:t>J. Am. Chem. Soc.</w:t>
      </w:r>
      <w:r w:rsidRPr="00BB4B2F">
        <w:t xml:space="preserve"> </w:t>
      </w:r>
      <w:r w:rsidRPr="00BB4B2F">
        <w:rPr>
          <w:b/>
          <w:bCs/>
        </w:rPr>
        <w:t>2009</w:t>
      </w:r>
      <w:r w:rsidRPr="00BB4B2F">
        <w:t xml:space="preserve">, </w:t>
      </w:r>
      <w:r w:rsidRPr="00BB4B2F">
        <w:rPr>
          <w:i/>
          <w:iCs/>
        </w:rPr>
        <w:t>131</w:t>
      </w:r>
      <w:r w:rsidRPr="00BB4B2F">
        <w:t xml:space="preserve"> (46), 16881–16888. https://doi.org/10.1021/ja9066628.</w:t>
      </w:r>
    </w:p>
    <w:p w14:paraId="23C0A272" w14:textId="77777777" w:rsidR="00BB4B2F" w:rsidRPr="00BB4B2F" w:rsidRDefault="00BB4B2F" w:rsidP="000B00BD">
      <w:pPr>
        <w:pStyle w:val="TFReferencesSection"/>
      </w:pPr>
      <w:r w:rsidRPr="00BB4B2F">
        <w:t>(7)</w:t>
      </w:r>
      <w:r w:rsidRPr="00BB4B2F">
        <w:tab/>
        <w:t xml:space="preserve">Kilburn, D.; Roh, J. H.; Guo, L.; Briber, R. M.; Woodson, S. A. Molecular Crowding Stabilizes Folded RNA Structure by the Excluded Volume Effect. </w:t>
      </w:r>
      <w:r w:rsidRPr="00BB4B2F">
        <w:rPr>
          <w:i/>
          <w:iCs/>
        </w:rPr>
        <w:t>J. Am. Chem. Soc.</w:t>
      </w:r>
      <w:r w:rsidRPr="00BB4B2F">
        <w:t xml:space="preserve"> </w:t>
      </w:r>
      <w:r w:rsidRPr="00BB4B2F">
        <w:rPr>
          <w:b/>
          <w:bCs/>
        </w:rPr>
        <w:t>2010</w:t>
      </w:r>
      <w:r w:rsidRPr="00BB4B2F">
        <w:t xml:space="preserve">, </w:t>
      </w:r>
      <w:r w:rsidRPr="00BB4B2F">
        <w:rPr>
          <w:i/>
          <w:iCs/>
        </w:rPr>
        <w:t>132</w:t>
      </w:r>
      <w:r w:rsidRPr="00BB4B2F">
        <w:t xml:space="preserve"> (25), 8690–8696. https://doi.org/10.1021/ja101500g.</w:t>
      </w:r>
    </w:p>
    <w:p w14:paraId="3024BA45" w14:textId="77777777" w:rsidR="00BB4B2F" w:rsidRPr="00BB4B2F" w:rsidRDefault="00BB4B2F" w:rsidP="000B00BD">
      <w:pPr>
        <w:pStyle w:val="TFReferencesSection"/>
      </w:pPr>
      <w:r w:rsidRPr="00BB4B2F">
        <w:t>(8)</w:t>
      </w:r>
      <w:r w:rsidRPr="00BB4B2F">
        <w:tab/>
        <w:t xml:space="preserve">Kilburn, D.; Roh, J. H.; Behrouzi, R.; Briber, R. M.; Woodson, S. A. Crowders Perturb the Entropy of RNA Energy Landscapes to Favor Folding. </w:t>
      </w:r>
      <w:r w:rsidRPr="00BB4B2F">
        <w:rPr>
          <w:i/>
          <w:iCs/>
        </w:rPr>
        <w:t>J. Am. Chem. Soc.</w:t>
      </w:r>
      <w:r w:rsidRPr="00BB4B2F">
        <w:t xml:space="preserve"> </w:t>
      </w:r>
      <w:r w:rsidRPr="00BB4B2F">
        <w:rPr>
          <w:b/>
          <w:bCs/>
        </w:rPr>
        <w:t>2013</w:t>
      </w:r>
      <w:r w:rsidRPr="00BB4B2F">
        <w:t xml:space="preserve">, </w:t>
      </w:r>
      <w:r w:rsidRPr="00BB4B2F">
        <w:rPr>
          <w:i/>
          <w:iCs/>
        </w:rPr>
        <w:t>135</w:t>
      </w:r>
      <w:r w:rsidRPr="00BB4B2F">
        <w:t xml:space="preserve"> (27), 10055–10063. https://doi.org/10.1021/ja4030098.</w:t>
      </w:r>
    </w:p>
    <w:p w14:paraId="0C0AAE27" w14:textId="77777777" w:rsidR="00BB4B2F" w:rsidRPr="00BB4B2F" w:rsidRDefault="00BB4B2F" w:rsidP="000B00BD">
      <w:pPr>
        <w:pStyle w:val="TFReferencesSection"/>
      </w:pPr>
      <w:r w:rsidRPr="00BB4B2F">
        <w:t>(9)</w:t>
      </w:r>
      <w:r w:rsidRPr="00BB4B2F">
        <w:tab/>
        <w:t xml:space="preserve">Lee, H.-T.; Kilburn, D.; Behrouzi, R.; Briber, R. M.; Woodson, S. A. Molecular Crowding Overcomes the Destabilizing Effects of Mutations in a Bacterial Ribozyme.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(2), 1170–1176. https://doi.org/10.1093/nar/gku1335.</w:t>
      </w:r>
    </w:p>
    <w:p w14:paraId="10C7D3C8" w14:textId="77777777" w:rsidR="00BB4B2F" w:rsidRPr="00BB4B2F" w:rsidRDefault="00BB4B2F" w:rsidP="000B00BD">
      <w:pPr>
        <w:pStyle w:val="TFReferencesSection"/>
      </w:pPr>
      <w:r w:rsidRPr="00BB4B2F">
        <w:t>(10)</w:t>
      </w:r>
      <w:r w:rsidRPr="00BB4B2F">
        <w:tab/>
        <w:t xml:space="preserve">Leamy, K. A.; Yennawar, N. H.; Bevilacqua, P. C. Cooperative RNA Folding under Cellular Conditions Arises From Both Tertiary Structure Stabilization and Secondary Structure Destabilization. </w:t>
      </w:r>
      <w:r w:rsidRPr="00BB4B2F">
        <w:rPr>
          <w:i/>
          <w:iCs/>
        </w:rPr>
        <w:t>Biochemistry</w:t>
      </w:r>
      <w:r w:rsidRPr="00BB4B2F">
        <w:t xml:space="preserve"> </w:t>
      </w:r>
      <w:r w:rsidRPr="00BB4B2F">
        <w:rPr>
          <w:b/>
          <w:bCs/>
        </w:rPr>
        <w:t>2017</w:t>
      </w:r>
      <w:r w:rsidRPr="00BB4B2F">
        <w:t xml:space="preserve">, </w:t>
      </w:r>
      <w:r w:rsidRPr="00BB4B2F">
        <w:rPr>
          <w:i/>
          <w:iCs/>
        </w:rPr>
        <w:t>56</w:t>
      </w:r>
      <w:r w:rsidRPr="00BB4B2F">
        <w:t xml:space="preserve"> (27), 3422–3433. https://doi.org/10.1021/acs.biochem.7b00325.</w:t>
      </w:r>
    </w:p>
    <w:p w14:paraId="5D144951" w14:textId="77777777" w:rsidR="00BB4B2F" w:rsidRPr="00BB4B2F" w:rsidRDefault="00BB4B2F" w:rsidP="000B00BD">
      <w:pPr>
        <w:pStyle w:val="TFReferencesSection"/>
      </w:pPr>
      <w:r w:rsidRPr="00BB4B2F">
        <w:t>(11)</w:t>
      </w:r>
      <w:r w:rsidRPr="00BB4B2F">
        <w:tab/>
        <w:t xml:space="preserve">Nakano, S.; Karimata, H.; Ohmichi, T.; Kawakami, J.; Sugimoto, N. The Effect of Molecular Crowding with Nucleotide Length and Cosolute Structure on DNA Duplex Stability. </w:t>
      </w:r>
      <w:r w:rsidRPr="00BB4B2F">
        <w:rPr>
          <w:i/>
          <w:iCs/>
        </w:rPr>
        <w:t>J. Am. Chem. Soc.</w:t>
      </w:r>
      <w:r w:rsidRPr="00BB4B2F">
        <w:t xml:space="preserve"> </w:t>
      </w:r>
      <w:r w:rsidRPr="00BB4B2F">
        <w:rPr>
          <w:b/>
          <w:bCs/>
        </w:rPr>
        <w:t>2004</w:t>
      </w:r>
      <w:r w:rsidRPr="00BB4B2F">
        <w:t xml:space="preserve">, </w:t>
      </w:r>
      <w:r w:rsidRPr="00BB4B2F">
        <w:rPr>
          <w:i/>
          <w:iCs/>
        </w:rPr>
        <w:t>126</w:t>
      </w:r>
      <w:r w:rsidRPr="00BB4B2F">
        <w:t xml:space="preserve"> (44), 14330–14331. https://doi.org/10.1021/ja0463029.</w:t>
      </w:r>
    </w:p>
    <w:p w14:paraId="6E4D81F6" w14:textId="77777777" w:rsidR="00BB4B2F" w:rsidRPr="00BB4B2F" w:rsidRDefault="00BB4B2F" w:rsidP="000B00BD">
      <w:pPr>
        <w:pStyle w:val="TFReferencesSection"/>
      </w:pPr>
      <w:r w:rsidRPr="00BB4B2F">
        <w:t>(12)</w:t>
      </w:r>
      <w:r w:rsidRPr="00BB4B2F">
        <w:tab/>
        <w:t xml:space="preserve">Ghosh, S.; Takahashi, S.; Ohyama, T.; Endoh, T.; Tateishi-Karimata, H.; Sugimoto, N. Nearest-Neighbor Parameters for Predicting DNA Duplex Stability in Diverse Molecular Crowding Conditions. </w:t>
      </w:r>
      <w:r w:rsidRPr="00BB4B2F">
        <w:rPr>
          <w:i/>
          <w:iCs/>
        </w:rPr>
        <w:t>Proc. Natl. Acad. Sci.</w:t>
      </w:r>
      <w:r w:rsidRPr="00BB4B2F">
        <w:t xml:space="preserve"> </w:t>
      </w:r>
      <w:r w:rsidRPr="00BB4B2F">
        <w:rPr>
          <w:b/>
          <w:bCs/>
        </w:rPr>
        <w:t>2020</w:t>
      </w:r>
      <w:r w:rsidRPr="00BB4B2F">
        <w:t xml:space="preserve">, </w:t>
      </w:r>
      <w:r w:rsidRPr="00BB4B2F">
        <w:rPr>
          <w:i/>
          <w:iCs/>
        </w:rPr>
        <w:t>117</w:t>
      </w:r>
      <w:r w:rsidRPr="00BB4B2F">
        <w:t xml:space="preserve"> (25), 14194–14201. https://doi.org/10.1073/pnas.1920886117.</w:t>
      </w:r>
    </w:p>
    <w:p w14:paraId="2E7FBCE5" w14:textId="77777777" w:rsidR="00BB4B2F" w:rsidRPr="00BB4B2F" w:rsidRDefault="00BB4B2F" w:rsidP="000B00BD">
      <w:pPr>
        <w:pStyle w:val="TFReferencesSection"/>
      </w:pPr>
      <w:r w:rsidRPr="00BB4B2F">
        <w:t>(13)</w:t>
      </w:r>
      <w:r w:rsidRPr="00BB4B2F">
        <w:tab/>
        <w:t xml:space="preserve">Adams, M. S.; Znosko, B. M. Thermodynamic Characterization and Nearest Neighbor Parameters for RNA Duplexes under Molecular Crowding Conditions. </w:t>
      </w:r>
      <w:r w:rsidRPr="00BB4B2F">
        <w:rPr>
          <w:i/>
          <w:iCs/>
        </w:rPr>
        <w:t>Nucleic Acids Res.</w:t>
      </w:r>
      <w:r w:rsidRPr="00BB4B2F">
        <w:t xml:space="preserve"> </w:t>
      </w:r>
      <w:r w:rsidRPr="00BB4B2F">
        <w:rPr>
          <w:b/>
          <w:bCs/>
        </w:rPr>
        <w:t>2019</w:t>
      </w:r>
      <w:r w:rsidRPr="00BB4B2F">
        <w:t xml:space="preserve">, </w:t>
      </w:r>
      <w:r w:rsidRPr="00BB4B2F">
        <w:rPr>
          <w:i/>
          <w:iCs/>
        </w:rPr>
        <w:t>47</w:t>
      </w:r>
      <w:r w:rsidRPr="00BB4B2F">
        <w:t xml:space="preserve"> (7), 3658–3666. https://doi.org/10.1093/nar/gkz019.</w:t>
      </w:r>
    </w:p>
    <w:p w14:paraId="757E60D9" w14:textId="77777777" w:rsidR="00BB4B2F" w:rsidRPr="00BB4B2F" w:rsidRDefault="00BB4B2F" w:rsidP="000B00BD">
      <w:pPr>
        <w:pStyle w:val="TFReferencesSection"/>
      </w:pPr>
      <w:r w:rsidRPr="00BB4B2F">
        <w:t>(14)</w:t>
      </w:r>
      <w:r w:rsidRPr="00BB4B2F">
        <w:tab/>
        <w:t xml:space="preserve">Tyrrell, J.; Weeks, K. M.; Pielak, G. J. Challenge of Mimicking the Influences of the Cellular Environment on RNA Structure by PEG-Induced Macromolecular Crowding. </w:t>
      </w:r>
      <w:r w:rsidRPr="00BB4B2F">
        <w:rPr>
          <w:i/>
          <w:iCs/>
        </w:rPr>
        <w:t>Biochemistry</w:t>
      </w:r>
      <w:r w:rsidRPr="00BB4B2F">
        <w:t xml:space="preserve"> </w:t>
      </w:r>
      <w:r w:rsidRPr="00BB4B2F">
        <w:rPr>
          <w:b/>
          <w:bCs/>
        </w:rPr>
        <w:t>2015</w:t>
      </w:r>
      <w:r w:rsidRPr="00BB4B2F">
        <w:t xml:space="preserve">, </w:t>
      </w:r>
      <w:r w:rsidRPr="00BB4B2F">
        <w:rPr>
          <w:i/>
          <w:iCs/>
        </w:rPr>
        <w:t>54</w:t>
      </w:r>
      <w:r w:rsidRPr="00BB4B2F">
        <w:t xml:space="preserve"> (42), 6447–6453. https://doi.org/10.1021/acs.biochem.5b00767.</w:t>
      </w:r>
    </w:p>
    <w:p w14:paraId="0C5665DD" w14:textId="77777777" w:rsidR="00BB4B2F" w:rsidRPr="00BB4B2F" w:rsidRDefault="00BB4B2F" w:rsidP="000B00BD">
      <w:pPr>
        <w:pStyle w:val="TFReferencesSection"/>
      </w:pPr>
      <w:r w:rsidRPr="00BB4B2F">
        <w:t>(15)</w:t>
      </w:r>
      <w:r w:rsidRPr="00BB4B2F">
        <w:tab/>
        <w:t xml:space="preserve">Stadmiller, S. S.; Pielak, G. J. Protein-Complex Stability in Cells and in Vitro under Crowded Conditions. </w:t>
      </w:r>
      <w:r w:rsidRPr="00BB4B2F">
        <w:rPr>
          <w:i/>
          <w:iCs/>
        </w:rPr>
        <w:t>Curr. Opin. Struct. Biol.</w:t>
      </w:r>
      <w:r w:rsidRPr="00BB4B2F">
        <w:t xml:space="preserve"> </w:t>
      </w:r>
      <w:r w:rsidRPr="00BB4B2F">
        <w:rPr>
          <w:b/>
          <w:bCs/>
        </w:rPr>
        <w:t>2021</w:t>
      </w:r>
      <w:r w:rsidRPr="00BB4B2F">
        <w:t xml:space="preserve">, </w:t>
      </w:r>
      <w:r w:rsidRPr="00BB4B2F">
        <w:rPr>
          <w:i/>
          <w:iCs/>
        </w:rPr>
        <w:t>66</w:t>
      </w:r>
      <w:r w:rsidRPr="00BB4B2F">
        <w:t>, 183–192. https://doi.org/10.1016/j.sbi.2020.10.024.</w:t>
      </w:r>
    </w:p>
    <w:p w14:paraId="698E7AAB" w14:textId="77777777" w:rsidR="00BB4B2F" w:rsidRPr="00BB4B2F" w:rsidRDefault="00BB4B2F" w:rsidP="000B00BD">
      <w:pPr>
        <w:pStyle w:val="TFReferencesSection"/>
      </w:pPr>
      <w:r w:rsidRPr="00BB4B2F">
        <w:t>(16)</w:t>
      </w:r>
      <w:r w:rsidRPr="00BB4B2F">
        <w:tab/>
        <w:t xml:space="preserve">You, X.; Nguyen, A. W.; Jabaiah, A.; Sheff, M. A.; Thorn, K. S.; Daugherty, P. S. Intracellular Protein Interaction Mapping with FRET Hybrids. </w:t>
      </w:r>
      <w:r w:rsidRPr="00BB4B2F">
        <w:rPr>
          <w:i/>
          <w:iCs/>
        </w:rPr>
        <w:t>Proc. Natl. Acad. Sci.</w:t>
      </w:r>
      <w:r w:rsidRPr="00BB4B2F">
        <w:t xml:space="preserve"> </w:t>
      </w:r>
      <w:r w:rsidRPr="00BB4B2F">
        <w:rPr>
          <w:b/>
          <w:bCs/>
        </w:rPr>
        <w:t>2006</w:t>
      </w:r>
      <w:r w:rsidRPr="00BB4B2F">
        <w:t xml:space="preserve">, </w:t>
      </w:r>
      <w:r w:rsidRPr="00BB4B2F">
        <w:rPr>
          <w:i/>
          <w:iCs/>
        </w:rPr>
        <w:t>103</w:t>
      </w:r>
      <w:r w:rsidRPr="00BB4B2F">
        <w:t xml:space="preserve"> (49), 18458–18463. https://doi.org/10.1073/pnas.0605422103.</w:t>
      </w:r>
    </w:p>
    <w:p w14:paraId="1A04D27B" w14:textId="77777777" w:rsidR="00BB4B2F" w:rsidRPr="00BB4B2F" w:rsidRDefault="00BB4B2F" w:rsidP="000B00BD">
      <w:pPr>
        <w:pStyle w:val="TFReferencesSection"/>
      </w:pPr>
      <w:r w:rsidRPr="00BB4B2F">
        <w:t>(17)</w:t>
      </w:r>
      <w:r w:rsidRPr="00BB4B2F">
        <w:tab/>
        <w:t xml:space="preserve">Phillip, Y.; Kiss, V.; Schreiber, G. Protein-Binding Dynamics Imaged in a Living Cell. </w:t>
      </w:r>
      <w:r w:rsidRPr="00BB4B2F">
        <w:rPr>
          <w:i/>
          <w:iCs/>
        </w:rPr>
        <w:t>Proc. Natl. Acad. Sci.</w:t>
      </w:r>
      <w:r w:rsidRPr="00BB4B2F">
        <w:t xml:space="preserve"> </w:t>
      </w:r>
      <w:r w:rsidRPr="00BB4B2F">
        <w:rPr>
          <w:b/>
          <w:bCs/>
        </w:rPr>
        <w:t>2012</w:t>
      </w:r>
      <w:r w:rsidRPr="00BB4B2F">
        <w:t xml:space="preserve">, </w:t>
      </w:r>
      <w:r w:rsidRPr="00BB4B2F">
        <w:rPr>
          <w:i/>
          <w:iCs/>
        </w:rPr>
        <w:t>109</w:t>
      </w:r>
      <w:r w:rsidRPr="00BB4B2F">
        <w:t xml:space="preserve"> (5), 1461–1466. https://doi.org/10.1073/pnas.1112171109.</w:t>
      </w:r>
    </w:p>
    <w:p w14:paraId="460B82CA" w14:textId="77777777" w:rsidR="00BB4B2F" w:rsidRPr="00BB4B2F" w:rsidRDefault="00BB4B2F" w:rsidP="000B00BD">
      <w:pPr>
        <w:pStyle w:val="TFReferencesSection"/>
      </w:pPr>
      <w:r w:rsidRPr="00BB4B2F">
        <w:t>(18)</w:t>
      </w:r>
      <w:r w:rsidRPr="00BB4B2F">
        <w:tab/>
        <w:t xml:space="preserve">Sukenik, S.; Ren, P.; Gruebele, M. Weak Protein–Protein Interactions in Live Cells Are Quantified by Cell-Volume Modulation. </w:t>
      </w:r>
      <w:r w:rsidRPr="00BB4B2F">
        <w:rPr>
          <w:i/>
          <w:iCs/>
        </w:rPr>
        <w:t>Proc. Natl. Acad. Sci.</w:t>
      </w:r>
      <w:r w:rsidRPr="00BB4B2F">
        <w:t xml:space="preserve"> </w:t>
      </w:r>
      <w:r w:rsidRPr="00BB4B2F">
        <w:rPr>
          <w:b/>
          <w:bCs/>
        </w:rPr>
        <w:t>2017</w:t>
      </w:r>
      <w:r w:rsidRPr="00BB4B2F">
        <w:t xml:space="preserve">, </w:t>
      </w:r>
      <w:r w:rsidRPr="00BB4B2F">
        <w:rPr>
          <w:i/>
          <w:iCs/>
        </w:rPr>
        <w:t>114</w:t>
      </w:r>
      <w:r w:rsidRPr="00BB4B2F">
        <w:t xml:space="preserve"> (26), 6776–6781. https://doi.org/10.1073/pnas.1700818114.</w:t>
      </w:r>
    </w:p>
    <w:p w14:paraId="42A54B83" w14:textId="77777777" w:rsidR="00BB4B2F" w:rsidRPr="00BB4B2F" w:rsidRDefault="00BB4B2F" w:rsidP="000B00BD">
      <w:pPr>
        <w:pStyle w:val="TFReferencesSection"/>
      </w:pPr>
      <w:r w:rsidRPr="00BB4B2F">
        <w:t>(19)</w:t>
      </w:r>
      <w:r w:rsidRPr="00BB4B2F">
        <w:tab/>
        <w:t xml:space="preserve">Hull, C. M.; Bevilacqua, P. C. Discriminating Self and Non-Self by RNA: Roles for RNA Structure, Misfolding, and Modification in Regulating the Innate Immune Sensor PKR. </w:t>
      </w:r>
      <w:r w:rsidRPr="00BB4B2F">
        <w:rPr>
          <w:i/>
          <w:iCs/>
        </w:rPr>
        <w:t>Acc. Chem. Res.</w:t>
      </w:r>
      <w:r w:rsidRPr="00BB4B2F">
        <w:t xml:space="preserve"> </w:t>
      </w:r>
      <w:r w:rsidRPr="00BB4B2F">
        <w:rPr>
          <w:b/>
          <w:bCs/>
        </w:rPr>
        <w:t>2016</w:t>
      </w:r>
      <w:r w:rsidRPr="00BB4B2F">
        <w:t xml:space="preserve">, </w:t>
      </w:r>
      <w:r w:rsidRPr="00BB4B2F">
        <w:rPr>
          <w:i/>
          <w:iCs/>
        </w:rPr>
        <w:t>49</w:t>
      </w:r>
      <w:r w:rsidRPr="00BB4B2F">
        <w:t xml:space="preserve"> (6), 1242–1249. https://doi.org/10.1021/acs.accounts.6b00151.</w:t>
      </w:r>
    </w:p>
    <w:p w14:paraId="5A4EA90B" w14:textId="77777777" w:rsidR="00BB4B2F" w:rsidRPr="00BB4B2F" w:rsidRDefault="00BB4B2F" w:rsidP="000B00BD">
      <w:pPr>
        <w:pStyle w:val="TFReferencesSection"/>
      </w:pPr>
      <w:r w:rsidRPr="00BB4B2F">
        <w:t>(20)</w:t>
      </w:r>
      <w:r w:rsidRPr="00BB4B2F">
        <w:tab/>
        <w:t xml:space="preserve">Uehata, T.; Takeuchi, O. RNA Recognition and Immunity—Innate Immune Sensing and Its Posttranscriptional Regulation Mechanisms. </w:t>
      </w:r>
      <w:r w:rsidRPr="00BB4B2F">
        <w:rPr>
          <w:i/>
          <w:iCs/>
        </w:rPr>
        <w:t>Cells</w:t>
      </w:r>
      <w:r w:rsidRPr="00BB4B2F">
        <w:t xml:space="preserve"> </w:t>
      </w:r>
      <w:r w:rsidRPr="00BB4B2F">
        <w:rPr>
          <w:b/>
          <w:bCs/>
        </w:rPr>
        <w:t>2020</w:t>
      </w:r>
      <w:r w:rsidRPr="00BB4B2F">
        <w:t xml:space="preserve">, </w:t>
      </w:r>
      <w:r w:rsidRPr="00BB4B2F">
        <w:rPr>
          <w:i/>
          <w:iCs/>
        </w:rPr>
        <w:t>9</w:t>
      </w:r>
      <w:r w:rsidRPr="00BB4B2F">
        <w:t xml:space="preserve"> (7), 1701. https://doi.org/10.3390/cells9071701.</w:t>
      </w:r>
    </w:p>
    <w:p w14:paraId="16B7FDA4" w14:textId="77777777" w:rsidR="00BB4B2F" w:rsidRPr="00BB4B2F" w:rsidRDefault="00BB4B2F" w:rsidP="000B00BD">
      <w:pPr>
        <w:pStyle w:val="TFReferencesSection"/>
      </w:pPr>
      <w:r w:rsidRPr="00BB4B2F">
        <w:t>(21)</w:t>
      </w:r>
      <w:r w:rsidRPr="00BB4B2F">
        <w:tab/>
        <w:t xml:space="preserve">Yamagami, R.; Sieg, J. P.; Bevilacqua, P. C. Functional Roles of Chelated Magnesium Ions in RNA Folding and Function. </w:t>
      </w:r>
      <w:r w:rsidRPr="00BB4B2F">
        <w:rPr>
          <w:i/>
          <w:iCs/>
        </w:rPr>
        <w:t>Biochemistry</w:t>
      </w:r>
      <w:r w:rsidRPr="00BB4B2F">
        <w:t xml:space="preserve"> </w:t>
      </w:r>
      <w:r w:rsidRPr="00BB4B2F">
        <w:rPr>
          <w:b/>
          <w:bCs/>
        </w:rPr>
        <w:t>2021</w:t>
      </w:r>
      <w:r w:rsidRPr="00BB4B2F">
        <w:t xml:space="preserve">, </w:t>
      </w:r>
      <w:r w:rsidRPr="00BB4B2F">
        <w:rPr>
          <w:i/>
          <w:iCs/>
        </w:rPr>
        <w:t>60</w:t>
      </w:r>
      <w:r w:rsidRPr="00BB4B2F">
        <w:t xml:space="preserve"> (31), 2374–2386. https://doi.org/10.1021/acs.biochem.1c00012.</w:t>
      </w:r>
    </w:p>
    <w:p w14:paraId="2B8A2C9C" w14:textId="77777777" w:rsidR="00BB4B2F" w:rsidRPr="00BB4B2F" w:rsidRDefault="00BB4B2F" w:rsidP="000B00BD">
      <w:pPr>
        <w:pStyle w:val="TFReferencesSection"/>
      </w:pPr>
      <w:r w:rsidRPr="00BB4B2F">
        <w:t>(22)</w:t>
      </w:r>
      <w:r w:rsidRPr="00BB4B2F">
        <w:tab/>
        <w:t xml:space="preserve">Yamagami, R.; Bingaman, J. L.; Frankel, E. A.; Bevilacqua, P. C. Cellular Conditions of Weakly Chelated Magnesium Ions Strongly Promote RNA Stability and Catalysis. </w:t>
      </w:r>
      <w:r w:rsidRPr="00BB4B2F">
        <w:rPr>
          <w:i/>
          <w:iCs/>
        </w:rPr>
        <w:t>Nat. Commun.</w:t>
      </w:r>
      <w:r w:rsidRPr="00BB4B2F">
        <w:t xml:space="preserve"> </w:t>
      </w:r>
      <w:r w:rsidRPr="00BB4B2F">
        <w:rPr>
          <w:b/>
          <w:bCs/>
        </w:rPr>
        <w:t>2018</w:t>
      </w:r>
      <w:r w:rsidRPr="00BB4B2F">
        <w:t xml:space="preserve">, </w:t>
      </w:r>
      <w:r w:rsidRPr="00BB4B2F">
        <w:rPr>
          <w:i/>
          <w:iCs/>
        </w:rPr>
        <w:t>9</w:t>
      </w:r>
      <w:r w:rsidRPr="00BB4B2F">
        <w:t xml:space="preserve"> (1), 2149. https://doi.org/10.1038/s41467-018-04415-1.</w:t>
      </w:r>
    </w:p>
    <w:p w14:paraId="6EDE20B4" w14:textId="77777777" w:rsidR="00BB4B2F" w:rsidRPr="00BB4B2F" w:rsidRDefault="00BB4B2F" w:rsidP="000B00BD">
      <w:pPr>
        <w:pStyle w:val="TFReferencesSection"/>
      </w:pPr>
      <w:r w:rsidRPr="00BB4B2F">
        <w:t>(23)</w:t>
      </w:r>
      <w:r w:rsidRPr="00BB4B2F">
        <w:tab/>
        <w:t xml:space="preserve">Yamagami, R.; Huang, R.; Bevilacqua, P. C. Cellular Concentrations of Nucleotide Diphosphate-Chelated Magnesium Ions Accelerate Catalysis by RNA and DNA Enzymes. </w:t>
      </w:r>
      <w:r w:rsidRPr="00BB4B2F">
        <w:rPr>
          <w:i/>
          <w:iCs/>
        </w:rPr>
        <w:t>Biochemistry</w:t>
      </w:r>
      <w:r w:rsidRPr="00BB4B2F">
        <w:t xml:space="preserve"> </w:t>
      </w:r>
      <w:r w:rsidRPr="00BB4B2F">
        <w:rPr>
          <w:b/>
          <w:bCs/>
        </w:rPr>
        <w:t>2019</w:t>
      </w:r>
      <w:r w:rsidRPr="00BB4B2F">
        <w:t xml:space="preserve">, </w:t>
      </w:r>
      <w:r w:rsidRPr="00BB4B2F">
        <w:rPr>
          <w:i/>
          <w:iCs/>
        </w:rPr>
        <w:t>58</w:t>
      </w:r>
      <w:r w:rsidRPr="00BB4B2F">
        <w:t xml:space="preserve"> (38), 3971–3979. https://doi.org/10.1021/acs.biochem.9b00578.</w:t>
      </w:r>
    </w:p>
    <w:p w14:paraId="5A9996E5" w14:textId="77777777" w:rsidR="00BB4B2F" w:rsidRPr="00BB4B2F" w:rsidRDefault="00BB4B2F" w:rsidP="000B00BD">
      <w:pPr>
        <w:pStyle w:val="TFReferencesSection"/>
      </w:pPr>
      <w:r w:rsidRPr="00BB4B2F">
        <w:t>(24)</w:t>
      </w:r>
      <w:r w:rsidRPr="00BB4B2F">
        <w:tab/>
        <w:t xml:space="preserve">Leamy, K. A.; Yamagami, R.; Yennawar, N. H.; Bevilacqua, P. C. Single-Nucleotide Control of TRNA Folding Cooperativity under near-Cellular Conditions. </w:t>
      </w:r>
      <w:r w:rsidRPr="00BB4B2F">
        <w:rPr>
          <w:i/>
          <w:iCs/>
        </w:rPr>
        <w:t>Proc. Natl. Acad. Sci. U. S. A.</w:t>
      </w:r>
      <w:r w:rsidRPr="00BB4B2F">
        <w:t xml:space="preserve"> </w:t>
      </w:r>
      <w:r w:rsidRPr="00BB4B2F">
        <w:rPr>
          <w:b/>
          <w:bCs/>
        </w:rPr>
        <w:t>2019</w:t>
      </w:r>
      <w:r w:rsidRPr="00BB4B2F">
        <w:t xml:space="preserve">, </w:t>
      </w:r>
      <w:r w:rsidRPr="00BB4B2F">
        <w:rPr>
          <w:i/>
          <w:iCs/>
        </w:rPr>
        <w:t>116</w:t>
      </w:r>
      <w:r w:rsidRPr="00BB4B2F">
        <w:t xml:space="preserve"> (46), 23075–23082. https://doi.org/10.1073/pnas.1913418116.</w:t>
      </w:r>
    </w:p>
    <w:p w14:paraId="513EB29F" w14:textId="77777777" w:rsidR="00BB4B2F" w:rsidRPr="00BB4B2F" w:rsidRDefault="00BB4B2F" w:rsidP="000B00BD">
      <w:pPr>
        <w:pStyle w:val="TFReferencesSection"/>
      </w:pPr>
      <w:r w:rsidRPr="00BB4B2F">
        <w:t>(25)</w:t>
      </w:r>
      <w:r w:rsidRPr="00BB4B2F">
        <w:tab/>
        <w:t xml:space="preserve">Bennett, B. D.; Kimball, E. H.; Gao, M.; Osterhout, R.; Van Dien, S. J.; Rabinowitz, J. D. Absolute Metabolite Concentrations and Implied Enzyme Active Site Occupancy in </w:t>
      </w:r>
      <w:r w:rsidRPr="00BB4B2F">
        <w:rPr>
          <w:i/>
          <w:iCs/>
        </w:rPr>
        <w:t>Escherichia Coli</w:t>
      </w:r>
      <w:r w:rsidRPr="00BB4B2F">
        <w:t xml:space="preserve">. </w:t>
      </w:r>
      <w:r w:rsidRPr="00BB4B2F">
        <w:rPr>
          <w:i/>
          <w:iCs/>
        </w:rPr>
        <w:t>Nat. Chem. Biol.</w:t>
      </w:r>
      <w:r w:rsidRPr="00BB4B2F">
        <w:t xml:space="preserve"> </w:t>
      </w:r>
      <w:r w:rsidRPr="00BB4B2F">
        <w:rPr>
          <w:b/>
          <w:bCs/>
        </w:rPr>
        <w:t>2009</w:t>
      </w:r>
      <w:r w:rsidRPr="00BB4B2F">
        <w:t xml:space="preserve">, </w:t>
      </w:r>
      <w:r w:rsidRPr="00BB4B2F">
        <w:rPr>
          <w:i/>
          <w:iCs/>
        </w:rPr>
        <w:t>5</w:t>
      </w:r>
      <w:r w:rsidRPr="00BB4B2F">
        <w:t xml:space="preserve"> (8), 593–599. https://doi.org/10.1038/nchembio.186.</w:t>
      </w:r>
    </w:p>
    <w:p w14:paraId="6D575906" w14:textId="77777777" w:rsidR="00BB4B2F" w:rsidRPr="00BB4B2F" w:rsidRDefault="00BB4B2F" w:rsidP="000B00BD">
      <w:pPr>
        <w:pStyle w:val="TFReferencesSection"/>
      </w:pPr>
      <w:r w:rsidRPr="00BB4B2F">
        <w:t>(26)</w:t>
      </w:r>
      <w:r w:rsidRPr="00BB4B2F">
        <w:tab/>
        <w:t xml:space="preserve">Martell, A. E.; Smith, R. M. </w:t>
      </w:r>
      <w:r w:rsidRPr="00BB4B2F">
        <w:rPr>
          <w:i/>
          <w:iCs/>
        </w:rPr>
        <w:t>Critical Stability Constants</w:t>
      </w:r>
      <w:r w:rsidRPr="00BB4B2F">
        <w:t>; NewYork ; London : Plenum Press, 1974; Vol. V1.</w:t>
      </w:r>
    </w:p>
    <w:p w14:paraId="4AFF1E29" w14:textId="77777777" w:rsidR="00BB4B2F" w:rsidRPr="00BB4B2F" w:rsidRDefault="00BB4B2F" w:rsidP="000B00BD">
      <w:pPr>
        <w:pStyle w:val="TFReferencesSection"/>
      </w:pPr>
      <w:r w:rsidRPr="00BB4B2F">
        <w:t>(27)</w:t>
      </w:r>
      <w:r w:rsidRPr="00BB4B2F">
        <w:tab/>
        <w:t xml:space="preserve">Martell, A. E.; Smith, R. M. </w:t>
      </w:r>
      <w:r w:rsidRPr="00BB4B2F">
        <w:rPr>
          <w:i/>
          <w:iCs/>
        </w:rPr>
        <w:t>Critical Stability Constants</w:t>
      </w:r>
      <w:r w:rsidRPr="00BB4B2F">
        <w:t>; New York, Plenum Press, 1974; Vol. V2.</w:t>
      </w:r>
    </w:p>
    <w:p w14:paraId="3834E2C9" w14:textId="77777777" w:rsidR="00BB4B2F" w:rsidRPr="00BB4B2F" w:rsidRDefault="00BB4B2F" w:rsidP="000B00BD">
      <w:pPr>
        <w:pStyle w:val="TFReferencesSection"/>
      </w:pPr>
      <w:r w:rsidRPr="00BB4B2F">
        <w:t>(28)</w:t>
      </w:r>
      <w:r w:rsidRPr="00BB4B2F">
        <w:tab/>
        <w:t xml:space="preserve">Martell, A. E.; Smith, R. M. </w:t>
      </w:r>
      <w:r w:rsidRPr="00BB4B2F">
        <w:rPr>
          <w:i/>
          <w:iCs/>
        </w:rPr>
        <w:t>Critical Stability Constants</w:t>
      </w:r>
      <w:r w:rsidRPr="00BB4B2F">
        <w:t>; New York, Plenum Press, 1974; Vol. V3.</w:t>
      </w:r>
    </w:p>
    <w:p w14:paraId="5FED1554" w14:textId="77777777" w:rsidR="00BB4B2F" w:rsidRPr="00BB4B2F" w:rsidRDefault="00BB4B2F" w:rsidP="000B00BD">
      <w:pPr>
        <w:pStyle w:val="TFReferencesSection"/>
      </w:pPr>
      <w:r w:rsidRPr="00BB4B2F">
        <w:t>(29)</w:t>
      </w:r>
      <w:r w:rsidRPr="00BB4B2F">
        <w:tab/>
        <w:t xml:space="preserve">Martell, A. E.; Smith, R. M. </w:t>
      </w:r>
      <w:r w:rsidRPr="00BB4B2F">
        <w:rPr>
          <w:i/>
          <w:iCs/>
        </w:rPr>
        <w:t>Critical Stability Constants.</w:t>
      </w:r>
      <w:r w:rsidRPr="00BB4B2F">
        <w:t>; New York ; London : Plenum, 1982; Vol. V5.</w:t>
      </w:r>
    </w:p>
    <w:p w14:paraId="25582F54" w14:textId="77777777" w:rsidR="00BB4B2F" w:rsidRPr="00BB4B2F" w:rsidRDefault="00BB4B2F" w:rsidP="000B00BD">
      <w:pPr>
        <w:pStyle w:val="TFReferencesSection"/>
      </w:pPr>
      <w:r w:rsidRPr="00BB4B2F">
        <w:t>(30)</w:t>
      </w:r>
      <w:r w:rsidRPr="00BB4B2F">
        <w:tab/>
        <w:t xml:space="preserve">Smith, R. M. (Robert M.; Martell, A. E. </w:t>
      </w:r>
      <w:r w:rsidRPr="00BB4B2F">
        <w:rPr>
          <w:i/>
          <w:iCs/>
        </w:rPr>
        <w:t>Critical Stability Constants</w:t>
      </w:r>
      <w:r w:rsidRPr="00BB4B2F">
        <w:t>; New York ; London : Plenum, 1989; Vol. V6.</w:t>
      </w:r>
    </w:p>
    <w:p w14:paraId="431C6E00" w14:textId="77777777" w:rsidR="00BB4B2F" w:rsidRPr="00BB4B2F" w:rsidRDefault="00BB4B2F" w:rsidP="000B00BD">
      <w:pPr>
        <w:pStyle w:val="TFReferencesSection"/>
      </w:pPr>
      <w:r w:rsidRPr="00BB4B2F">
        <w:t>(31)</w:t>
      </w:r>
      <w:r w:rsidRPr="00BB4B2F">
        <w:tab/>
        <w:t xml:space="preserve">Berthon, G. Critical evaluation of the stability constants of metal complexes of amino acids with polar side chains (Technical Report). </w:t>
      </w:r>
      <w:r w:rsidRPr="00BB4B2F">
        <w:rPr>
          <w:i/>
          <w:iCs/>
        </w:rPr>
        <w:t>Pure Appl. Chem.</w:t>
      </w:r>
      <w:r w:rsidRPr="00BB4B2F">
        <w:t xml:space="preserve"> </w:t>
      </w:r>
      <w:r w:rsidRPr="00BB4B2F">
        <w:rPr>
          <w:b/>
          <w:bCs/>
        </w:rPr>
        <w:t>1995</w:t>
      </w:r>
      <w:r w:rsidRPr="00BB4B2F">
        <w:t xml:space="preserve">, </w:t>
      </w:r>
      <w:r w:rsidRPr="00BB4B2F">
        <w:rPr>
          <w:i/>
          <w:iCs/>
        </w:rPr>
        <w:t>67</w:t>
      </w:r>
      <w:r w:rsidRPr="00BB4B2F">
        <w:t xml:space="preserve"> (7), 1117–1240. https://doi.org/10.1351/pac199567071117.</w:t>
      </w:r>
    </w:p>
    <w:p w14:paraId="34B4D097" w14:textId="77777777" w:rsidR="00BB4B2F" w:rsidRPr="00BB4B2F" w:rsidRDefault="00BB4B2F" w:rsidP="000B00BD">
      <w:pPr>
        <w:pStyle w:val="TFReferencesSection"/>
      </w:pPr>
      <w:r w:rsidRPr="00BB4B2F">
        <w:t>(32)</w:t>
      </w:r>
      <w:r w:rsidRPr="00BB4B2F">
        <w:tab/>
        <w:t xml:space="preserve">Martell, A. E.; Smith, R. M. </w:t>
      </w:r>
      <w:r w:rsidRPr="00BB4B2F">
        <w:rPr>
          <w:i/>
          <w:iCs/>
        </w:rPr>
        <w:t>NIST46 Critically Selected Stability Constants of Metal Complexes</w:t>
      </w:r>
      <w:r w:rsidRPr="00BB4B2F">
        <w:t>. NIST. https://www.nist.gov/srd/nist46 (accessed 2021-05-25).</w:t>
      </w:r>
    </w:p>
    <w:p w14:paraId="17B2FB7D" w14:textId="77777777" w:rsidR="00BB4B2F" w:rsidRPr="00BB4B2F" w:rsidRDefault="00BB4B2F" w:rsidP="000B00BD">
      <w:pPr>
        <w:pStyle w:val="TFReferencesSection"/>
      </w:pPr>
      <w:r w:rsidRPr="00BB4B2F">
        <w:t>(33)</w:t>
      </w:r>
      <w:r w:rsidRPr="00BB4B2F">
        <w:tab/>
        <w:t xml:space="preserve">Grilley, D.; Soto, A. M.; Draper, D. E. Chapter 3 Direct Quantitation of Mg2+‐RNA Interactions by Use of a Fluorescent Dye. In </w:t>
      </w:r>
      <w:r w:rsidRPr="00BB4B2F">
        <w:rPr>
          <w:i/>
          <w:iCs/>
        </w:rPr>
        <w:t>Methods in Enzymology</w:t>
      </w:r>
      <w:r w:rsidRPr="00BB4B2F">
        <w:t>; Biothermodynamics, Part A; Academic Press, 2009; Vol. 455, pp 71–94. https://doi.org/10.1016/S0076-6879(08)04203-1.</w:t>
      </w:r>
    </w:p>
    <w:p w14:paraId="48669A97" w14:textId="77777777" w:rsidR="00BB4B2F" w:rsidRPr="00BB4B2F" w:rsidRDefault="00BB4B2F" w:rsidP="000B00BD">
      <w:pPr>
        <w:pStyle w:val="TFReferencesSection"/>
      </w:pPr>
      <w:r w:rsidRPr="00BB4B2F">
        <w:t>(34)</w:t>
      </w:r>
      <w:r w:rsidRPr="00BB4B2F">
        <w:tab/>
        <w:t xml:space="preserve">Puglisi, J. D.; Tinoco, I. [22] Absorbance Melting Curves of RNA. In </w:t>
      </w:r>
      <w:r w:rsidRPr="00BB4B2F">
        <w:rPr>
          <w:i/>
          <w:iCs/>
        </w:rPr>
        <w:t>Methods in Enzymology</w:t>
      </w:r>
      <w:r w:rsidRPr="00BB4B2F">
        <w:t>; RNA Processing Part A: General Methods; Academic Press, 1989; Vol. 180, pp 304–325. https://doi.org/10.1016/0076-6879(89)80108-9.</w:t>
      </w:r>
    </w:p>
    <w:p w14:paraId="234564D4" w14:textId="77777777" w:rsidR="00BB4B2F" w:rsidRPr="00BB4B2F" w:rsidRDefault="00BB4B2F" w:rsidP="000B00BD">
      <w:pPr>
        <w:pStyle w:val="TFReferencesSection"/>
      </w:pPr>
      <w:r w:rsidRPr="00BB4B2F">
        <w:t>(35)</w:t>
      </w:r>
      <w:r w:rsidRPr="00BB4B2F">
        <w:tab/>
        <w:t xml:space="preserve">Xia, T.; SantaLucia, J.; Burkard, M. E.; Kierzek, R.; Schroeder, S. J.; Jiao, X.; Cox, C.; Turner, D. H. Thermodynamic Parameters for an Expanded Nearest-Neighbor Model for Formation of RNA Duplexes with Watson−Crick Base Pairs </w:t>
      </w:r>
      <w:r w:rsidRPr="00BB4B2F">
        <w:rPr>
          <w:vertAlign w:val="superscript"/>
        </w:rPr>
        <w:t>†</w:t>
      </w:r>
      <w:r w:rsidRPr="00BB4B2F">
        <w:t xml:space="preserve">. </w:t>
      </w:r>
      <w:r w:rsidRPr="00BB4B2F">
        <w:rPr>
          <w:i/>
          <w:iCs/>
        </w:rPr>
        <w:t>Biochemistry</w:t>
      </w:r>
      <w:r w:rsidRPr="00BB4B2F">
        <w:t xml:space="preserve"> </w:t>
      </w:r>
      <w:r w:rsidRPr="00BB4B2F">
        <w:rPr>
          <w:b/>
          <w:bCs/>
        </w:rPr>
        <w:t>1998</w:t>
      </w:r>
      <w:r w:rsidRPr="00BB4B2F">
        <w:t xml:space="preserve">, </w:t>
      </w:r>
      <w:r w:rsidRPr="00BB4B2F">
        <w:rPr>
          <w:i/>
          <w:iCs/>
        </w:rPr>
        <w:t>37</w:t>
      </w:r>
      <w:r w:rsidRPr="00BB4B2F">
        <w:t xml:space="preserve"> (42), 14719–14735. https://doi.org/10.1021/bi9809425.</w:t>
      </w:r>
    </w:p>
    <w:p w14:paraId="3839E7EA" w14:textId="77777777" w:rsidR="00BB4B2F" w:rsidRPr="00BB4B2F" w:rsidRDefault="00BB4B2F" w:rsidP="000B00BD">
      <w:pPr>
        <w:pStyle w:val="TFReferencesSection"/>
      </w:pPr>
      <w:r w:rsidRPr="00BB4B2F">
        <w:t>(36)</w:t>
      </w:r>
      <w:r w:rsidRPr="00BB4B2F">
        <w:tab/>
        <w:t xml:space="preserve">Liu, B.; Shankar, N.; Turner, D. H. Fluorescence Competition Assay Measurements of Free Energy Changes for RNA Pseudoknots. </w:t>
      </w:r>
      <w:r w:rsidRPr="00BB4B2F">
        <w:rPr>
          <w:i/>
          <w:iCs/>
        </w:rPr>
        <w:t>Biochemistry</w:t>
      </w:r>
      <w:r w:rsidRPr="00BB4B2F">
        <w:t xml:space="preserve"> </w:t>
      </w:r>
      <w:r w:rsidRPr="00BB4B2F">
        <w:rPr>
          <w:b/>
          <w:bCs/>
        </w:rPr>
        <w:t>2010</w:t>
      </w:r>
      <w:r w:rsidRPr="00BB4B2F">
        <w:t xml:space="preserve">, </w:t>
      </w:r>
      <w:r w:rsidRPr="00BB4B2F">
        <w:rPr>
          <w:i/>
          <w:iCs/>
        </w:rPr>
        <w:t>49</w:t>
      </w:r>
      <w:r w:rsidRPr="00BB4B2F">
        <w:t xml:space="preserve"> (3), 623–634. https://doi.org/10.1021/bi901541j.</w:t>
      </w:r>
    </w:p>
    <w:p w14:paraId="2082E01D" w14:textId="77777777" w:rsidR="00BB4B2F" w:rsidRPr="00BB4B2F" w:rsidRDefault="00BB4B2F" w:rsidP="000B00BD">
      <w:pPr>
        <w:pStyle w:val="TFReferencesSection"/>
      </w:pPr>
      <w:r w:rsidRPr="00BB4B2F">
        <w:t>(37)</w:t>
      </w:r>
      <w:r w:rsidRPr="00BB4B2F">
        <w:tab/>
        <w:t xml:space="preserve">Liu, B.; Diamond, J. M.; Mathews, D. H.; Turner, D. H. Fluorescence Competition and Optical Melting Measurements of RNA Three-Way Multibranch Loops Provide a Revised Model for Thermodynamic Parameters. </w:t>
      </w:r>
      <w:r w:rsidRPr="00BB4B2F">
        <w:rPr>
          <w:i/>
          <w:iCs/>
        </w:rPr>
        <w:t>Biochemistry</w:t>
      </w:r>
      <w:r w:rsidRPr="00BB4B2F">
        <w:t xml:space="preserve"> </w:t>
      </w:r>
      <w:r w:rsidRPr="00BB4B2F">
        <w:rPr>
          <w:b/>
          <w:bCs/>
        </w:rPr>
        <w:t>2011</w:t>
      </w:r>
      <w:r w:rsidRPr="00BB4B2F">
        <w:t xml:space="preserve">, </w:t>
      </w:r>
      <w:r w:rsidRPr="00BB4B2F">
        <w:rPr>
          <w:i/>
          <w:iCs/>
        </w:rPr>
        <w:t>50</w:t>
      </w:r>
      <w:r w:rsidRPr="00BB4B2F">
        <w:t xml:space="preserve"> (5), 640–653. https://doi.org/10.1021/bi101470n.</w:t>
      </w:r>
    </w:p>
    <w:p w14:paraId="57DC85C9" w14:textId="77777777" w:rsidR="00BB4B2F" w:rsidRPr="00BB4B2F" w:rsidRDefault="00BB4B2F" w:rsidP="000B00BD">
      <w:pPr>
        <w:pStyle w:val="TFReferencesSection"/>
      </w:pPr>
      <w:r w:rsidRPr="00BB4B2F">
        <w:t>(38)</w:t>
      </w:r>
      <w:r w:rsidRPr="00BB4B2F">
        <w:tab/>
        <w:t xml:space="preserve">You, Y.; Tataurov, A. V.; Owczarzy, R. Measuring Thermodynamic Details of DNA Hybridization Using Fluorescence. </w:t>
      </w:r>
      <w:r w:rsidRPr="00BB4B2F">
        <w:rPr>
          <w:i/>
          <w:iCs/>
        </w:rPr>
        <w:t>Biopolymers</w:t>
      </w:r>
      <w:r w:rsidRPr="00BB4B2F">
        <w:t xml:space="preserve"> </w:t>
      </w:r>
      <w:r w:rsidRPr="00BB4B2F">
        <w:rPr>
          <w:b/>
          <w:bCs/>
        </w:rPr>
        <w:t>2011</w:t>
      </w:r>
      <w:r w:rsidRPr="00BB4B2F">
        <w:t xml:space="preserve">, </w:t>
      </w:r>
      <w:r w:rsidRPr="00BB4B2F">
        <w:rPr>
          <w:i/>
          <w:iCs/>
        </w:rPr>
        <w:t>95</w:t>
      </w:r>
      <w:r w:rsidRPr="00BB4B2F">
        <w:t xml:space="preserve"> (7), 472–486. https://doi.org/10.1002/bip.21615.</w:t>
      </w:r>
    </w:p>
    <w:p w14:paraId="42055446" w14:textId="77777777" w:rsidR="00BB4B2F" w:rsidRPr="00BB4B2F" w:rsidRDefault="00BB4B2F" w:rsidP="000B00BD">
      <w:pPr>
        <w:pStyle w:val="TFReferencesSection"/>
      </w:pPr>
      <w:r w:rsidRPr="00BB4B2F">
        <w:t>(39)</w:t>
      </w:r>
      <w:r w:rsidRPr="00BB4B2F">
        <w:tab/>
        <w:t xml:space="preserve">Adamala, K.; Szostak, J. W. Non-Enzymatic Template-Directed RNA Synthesis inside Model Protocells. </w:t>
      </w:r>
      <w:r w:rsidRPr="00BB4B2F">
        <w:rPr>
          <w:i/>
          <w:iCs/>
        </w:rPr>
        <w:t>Science</w:t>
      </w:r>
      <w:r w:rsidRPr="00BB4B2F">
        <w:t xml:space="preserve"> </w:t>
      </w:r>
      <w:r w:rsidRPr="00BB4B2F">
        <w:rPr>
          <w:b/>
          <w:bCs/>
        </w:rPr>
        <w:t>2013</w:t>
      </w:r>
      <w:r w:rsidRPr="00BB4B2F">
        <w:t xml:space="preserve">, </w:t>
      </w:r>
      <w:r w:rsidRPr="00BB4B2F">
        <w:rPr>
          <w:i/>
          <w:iCs/>
        </w:rPr>
        <w:t>342</w:t>
      </w:r>
      <w:r w:rsidRPr="00BB4B2F">
        <w:t xml:space="preserve"> (6162), 1098–1100. https://doi.org/10.1126/science.1241888.</w:t>
      </w:r>
    </w:p>
    <w:p w14:paraId="617EDC9E" w14:textId="77777777" w:rsidR="00BB4B2F" w:rsidRPr="00BB4B2F" w:rsidRDefault="00BB4B2F" w:rsidP="000B00BD">
      <w:pPr>
        <w:pStyle w:val="TFReferencesSection"/>
      </w:pPr>
      <w:r w:rsidRPr="00BB4B2F">
        <w:t>(40)</w:t>
      </w:r>
      <w:r w:rsidRPr="00BB4B2F">
        <w:tab/>
        <w:t xml:space="preserve">Soukup, G. A.; Breaker, R. R. Relationship between Internucleotide Linkage Geometry and the Stability of RNA. </w:t>
      </w:r>
      <w:r w:rsidRPr="00BB4B2F">
        <w:rPr>
          <w:i/>
          <w:iCs/>
        </w:rPr>
        <w:t>RNA</w:t>
      </w:r>
      <w:r w:rsidRPr="00BB4B2F">
        <w:t xml:space="preserve"> </w:t>
      </w:r>
      <w:r w:rsidRPr="00BB4B2F">
        <w:rPr>
          <w:b/>
          <w:bCs/>
        </w:rPr>
        <w:t>1999</w:t>
      </w:r>
      <w:r w:rsidRPr="00BB4B2F">
        <w:t xml:space="preserve">, </w:t>
      </w:r>
      <w:r w:rsidRPr="00BB4B2F">
        <w:rPr>
          <w:i/>
          <w:iCs/>
        </w:rPr>
        <w:t>5</w:t>
      </w:r>
      <w:r w:rsidRPr="00BB4B2F">
        <w:t xml:space="preserve"> (10), 1308–1325.</w:t>
      </w:r>
    </w:p>
    <w:p w14:paraId="5AE27569" w14:textId="77777777" w:rsidR="00BB4B2F" w:rsidRPr="00BB4B2F" w:rsidRDefault="00BB4B2F" w:rsidP="000B00BD">
      <w:pPr>
        <w:pStyle w:val="TFReferencesSection"/>
      </w:pPr>
      <w:r w:rsidRPr="00BB4B2F">
        <w:t>(41)</w:t>
      </w:r>
      <w:r w:rsidRPr="00BB4B2F">
        <w:tab/>
        <w:t xml:space="preserve">Mandal, M.; Boese, B.; Barrick, J. E.; Winkler, W. C.; Breaker, R. R. Riboswitches Control Fundamental Biochemical Pathways in Bacillus Subtilis and Other Bacteria. </w:t>
      </w:r>
      <w:r w:rsidRPr="00BB4B2F">
        <w:rPr>
          <w:i/>
          <w:iCs/>
        </w:rPr>
        <w:t>Cell</w:t>
      </w:r>
      <w:r w:rsidRPr="00BB4B2F">
        <w:t xml:space="preserve"> </w:t>
      </w:r>
      <w:r w:rsidRPr="00BB4B2F">
        <w:rPr>
          <w:b/>
          <w:bCs/>
        </w:rPr>
        <w:t>2003</w:t>
      </w:r>
      <w:r w:rsidRPr="00BB4B2F">
        <w:t xml:space="preserve">, </w:t>
      </w:r>
      <w:r w:rsidRPr="00BB4B2F">
        <w:rPr>
          <w:i/>
          <w:iCs/>
        </w:rPr>
        <w:t>113</w:t>
      </w:r>
      <w:r w:rsidRPr="00BB4B2F">
        <w:t xml:space="preserve"> (5), 577–586. https://doi.org/10.1016/S0092-8674(03)00391-X.</w:t>
      </w:r>
    </w:p>
    <w:p w14:paraId="3CBF1915" w14:textId="77777777" w:rsidR="00BB4B2F" w:rsidRPr="00BB4B2F" w:rsidRDefault="00BB4B2F" w:rsidP="000B00BD">
      <w:pPr>
        <w:pStyle w:val="TFReferencesSection"/>
      </w:pPr>
      <w:r w:rsidRPr="00BB4B2F">
        <w:t>(42)</w:t>
      </w:r>
      <w:r w:rsidRPr="00BB4B2F">
        <w:tab/>
        <w:t xml:space="preserve">Batey, R. T.; Gilbert, S. D.; Montange, R. K. Structure of a Natural Guanine-Responsive Riboswitch Complexed with the Metabolite Hypoxanthine. </w:t>
      </w:r>
      <w:r w:rsidRPr="00BB4B2F">
        <w:rPr>
          <w:i/>
          <w:iCs/>
        </w:rPr>
        <w:t>Nature</w:t>
      </w:r>
      <w:r w:rsidRPr="00BB4B2F">
        <w:t xml:space="preserve"> </w:t>
      </w:r>
      <w:r w:rsidRPr="00BB4B2F">
        <w:rPr>
          <w:b/>
          <w:bCs/>
        </w:rPr>
        <w:t>2004</w:t>
      </w:r>
      <w:r w:rsidRPr="00BB4B2F">
        <w:t xml:space="preserve">, </w:t>
      </w:r>
      <w:r w:rsidRPr="00BB4B2F">
        <w:rPr>
          <w:i/>
          <w:iCs/>
        </w:rPr>
        <w:t>432</w:t>
      </w:r>
      <w:r w:rsidRPr="00BB4B2F">
        <w:t xml:space="preserve"> (7015), 411. https://doi.org/10.1038/nature03037.</w:t>
      </w:r>
    </w:p>
    <w:p w14:paraId="0A320F9A" w14:textId="77777777" w:rsidR="00BB4B2F" w:rsidRPr="00BB4B2F" w:rsidRDefault="00BB4B2F" w:rsidP="000B00BD">
      <w:pPr>
        <w:pStyle w:val="TFReferencesSection"/>
      </w:pPr>
      <w:r w:rsidRPr="00BB4B2F">
        <w:t>(43)</w:t>
      </w:r>
      <w:r w:rsidRPr="00BB4B2F">
        <w:tab/>
        <w:t xml:space="preserve">Gilbert, S. D.; Love, C. E.; Edwards, A. L.; Batey, R. T. Mutational Analysis of the Purine Riboswitch Aptamer Domain </w:t>
      </w:r>
      <w:r w:rsidRPr="00BB4B2F">
        <w:rPr>
          <w:vertAlign w:val="superscript"/>
        </w:rPr>
        <w:t>†</w:t>
      </w:r>
      <w:r w:rsidRPr="00BB4B2F">
        <w:t xml:space="preserve">. </w:t>
      </w:r>
      <w:r w:rsidRPr="00BB4B2F">
        <w:rPr>
          <w:i/>
          <w:iCs/>
        </w:rPr>
        <w:t>Biochemistry</w:t>
      </w:r>
      <w:r w:rsidRPr="00BB4B2F">
        <w:t xml:space="preserve"> </w:t>
      </w:r>
      <w:r w:rsidRPr="00BB4B2F">
        <w:rPr>
          <w:b/>
          <w:bCs/>
        </w:rPr>
        <w:t>2007</w:t>
      </w:r>
      <w:r w:rsidRPr="00BB4B2F">
        <w:t xml:space="preserve">, </w:t>
      </w:r>
      <w:r w:rsidRPr="00BB4B2F">
        <w:rPr>
          <w:i/>
          <w:iCs/>
        </w:rPr>
        <w:t>46</w:t>
      </w:r>
      <w:r w:rsidRPr="00BB4B2F">
        <w:t xml:space="preserve"> (46), 13297–13309. https://doi.org/10.1021/bi700410g.</w:t>
      </w:r>
    </w:p>
    <w:p w14:paraId="3D8D39AC" w14:textId="7E3899DF" w:rsidR="00BB4B2F" w:rsidRPr="00BB4B2F" w:rsidRDefault="00BB4B2F" w:rsidP="000B00BD">
      <w:pPr>
        <w:pStyle w:val="TFReferencesSection"/>
      </w:pPr>
      <w:r w:rsidRPr="00BB4B2F">
        <w:t>(44)</w:t>
      </w:r>
      <w:r w:rsidRPr="00BB4B2F">
        <w:tab/>
        <w:t xml:space="preserve">Poudyal, R. R.; Sieg, J. P.; Portz, B.; Keating, C. D.; Bevilacqua, P. C. RNA Sequence and Structure Control Assembly </w:t>
      </w:r>
      <w:r w:rsidR="000B00BD">
        <w:t xml:space="preserve"> </w:t>
      </w:r>
      <w:r w:rsidRPr="00BB4B2F">
        <w:t xml:space="preserve">and Function of RNA Condensates. </w:t>
      </w:r>
      <w:r w:rsidRPr="00BB4B2F">
        <w:rPr>
          <w:i/>
          <w:iCs/>
        </w:rPr>
        <w:t>RNA</w:t>
      </w:r>
      <w:r w:rsidRPr="00BB4B2F">
        <w:t xml:space="preserve"> </w:t>
      </w:r>
      <w:r w:rsidRPr="00BB4B2F">
        <w:rPr>
          <w:b/>
          <w:bCs/>
        </w:rPr>
        <w:t>2021</w:t>
      </w:r>
      <w:r w:rsidRPr="00BB4B2F">
        <w:t xml:space="preserve">, </w:t>
      </w:r>
      <w:r w:rsidRPr="00BB4B2F">
        <w:rPr>
          <w:i/>
          <w:iCs/>
        </w:rPr>
        <w:t>27</w:t>
      </w:r>
      <w:r w:rsidRPr="00BB4B2F">
        <w:t xml:space="preserve"> (12), 1589–1601. https://doi.org/10.1261/rna.078875.121.</w:t>
      </w:r>
    </w:p>
    <w:p w14:paraId="6DEA5432" w14:textId="77777777" w:rsidR="00BB4B2F" w:rsidRPr="00BB4B2F" w:rsidRDefault="00BB4B2F" w:rsidP="000B00BD">
      <w:pPr>
        <w:pStyle w:val="TFReferencesSection"/>
      </w:pPr>
      <w:r w:rsidRPr="00BB4B2F">
        <w:t>(45)</w:t>
      </w:r>
      <w:r w:rsidRPr="00BB4B2F">
        <w:tab/>
        <w:t xml:space="preserve">Park, J. O.; Rubin, S. A.; Xu, Y.-F.; Amador-Noguez, D.; Fan, J.; Shlomi, T.; Rabinowitz, J. D. Metabolite Concentrations, Fluxes and Free Energies Imply Efficient Enzyme Usage. </w:t>
      </w:r>
      <w:r w:rsidRPr="00BB4B2F">
        <w:rPr>
          <w:i/>
          <w:iCs/>
        </w:rPr>
        <w:t>Nat. Chem. Biol.</w:t>
      </w:r>
      <w:r w:rsidRPr="00BB4B2F">
        <w:t xml:space="preserve"> </w:t>
      </w:r>
      <w:r w:rsidRPr="00BB4B2F">
        <w:rPr>
          <w:b/>
          <w:bCs/>
        </w:rPr>
        <w:t>2016</w:t>
      </w:r>
      <w:r w:rsidRPr="00BB4B2F">
        <w:t xml:space="preserve">, </w:t>
      </w:r>
      <w:r w:rsidRPr="00BB4B2F">
        <w:rPr>
          <w:i/>
          <w:iCs/>
        </w:rPr>
        <w:t>12</w:t>
      </w:r>
      <w:r w:rsidRPr="00BB4B2F">
        <w:t xml:space="preserve"> (7), 482–489. https://doi.org/10.1038/nchembio.2077.</w:t>
      </w:r>
    </w:p>
    <w:p w14:paraId="51AD04C3" w14:textId="77777777" w:rsidR="00BB4B2F" w:rsidRPr="00BB4B2F" w:rsidRDefault="00BB4B2F" w:rsidP="000B00BD">
      <w:pPr>
        <w:pStyle w:val="TFReferencesSection"/>
      </w:pPr>
      <w:r w:rsidRPr="00BB4B2F">
        <w:t>(46)</w:t>
      </w:r>
      <w:r w:rsidRPr="00BB4B2F">
        <w:tab/>
        <w:t xml:space="preserve">Knight, C. J.; Hub, J. S. WAXSiS: A Web Server for the Calculation of SAXS/WAXS Curves Based on Explicit-Solvent Molecular Dynamics.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(W1), W225–W230. https://doi.org/10.1093/nar/gkv309.</w:t>
      </w:r>
    </w:p>
    <w:p w14:paraId="759C9DC1" w14:textId="77777777" w:rsidR="00BB4B2F" w:rsidRPr="00BB4B2F" w:rsidRDefault="00BB4B2F" w:rsidP="000B00BD">
      <w:pPr>
        <w:pStyle w:val="TFReferencesSection"/>
      </w:pPr>
      <w:r w:rsidRPr="00BB4B2F">
        <w:t>(47)</w:t>
      </w:r>
      <w:r w:rsidRPr="00BB4B2F">
        <w:tab/>
        <w:t xml:space="preserve">Klosin, A.; Oltsch, F.; Harmon, T.; Honigmann, A.; Jülicher, F.; Hyman, A. A.; Zechner, C. Phase Separation Provides a Mechanism to Reduce Noise in Cells. </w:t>
      </w:r>
      <w:r w:rsidRPr="00BB4B2F">
        <w:rPr>
          <w:i/>
          <w:iCs/>
        </w:rPr>
        <w:t>Science</w:t>
      </w:r>
      <w:r w:rsidRPr="00BB4B2F">
        <w:t xml:space="preserve"> </w:t>
      </w:r>
      <w:r w:rsidRPr="00BB4B2F">
        <w:rPr>
          <w:b/>
          <w:bCs/>
        </w:rPr>
        <w:t>2020</w:t>
      </w:r>
      <w:r w:rsidRPr="00BB4B2F">
        <w:t xml:space="preserve">, </w:t>
      </w:r>
      <w:r w:rsidRPr="00BB4B2F">
        <w:rPr>
          <w:i/>
          <w:iCs/>
        </w:rPr>
        <w:t>367</w:t>
      </w:r>
      <w:r w:rsidRPr="00BB4B2F">
        <w:t xml:space="preserve"> (6476), 464–468. https://doi.org/10.1126/science.aav6691.</w:t>
      </w:r>
    </w:p>
    <w:p w14:paraId="145CEB0E" w14:textId="77777777" w:rsidR="00BB4B2F" w:rsidRPr="00BB4B2F" w:rsidRDefault="00BB4B2F" w:rsidP="000B00BD">
      <w:pPr>
        <w:pStyle w:val="TFReferencesSection"/>
      </w:pPr>
      <w:r w:rsidRPr="00BB4B2F">
        <w:t>(48)</w:t>
      </w:r>
      <w:r w:rsidRPr="00BB4B2F">
        <w:tab/>
        <w:t xml:space="preserve">Riback, J. A.; Zhu, L.; Ferrolino, M. C.; Tolbert, M.; Mitrea, D. M.; Sanders, D. W.; Wei, M.-T.; Kriwacki, R. W.; Brangwynne, C. P. Composition-Dependent Thermodynamics of Intracellular Phase Separation. </w:t>
      </w:r>
      <w:r w:rsidRPr="00BB4B2F">
        <w:rPr>
          <w:i/>
          <w:iCs/>
        </w:rPr>
        <w:t>Nature</w:t>
      </w:r>
      <w:r w:rsidRPr="00BB4B2F">
        <w:t xml:space="preserve"> </w:t>
      </w:r>
      <w:r w:rsidRPr="00BB4B2F">
        <w:rPr>
          <w:b/>
          <w:bCs/>
        </w:rPr>
        <w:t>2020</w:t>
      </w:r>
      <w:r w:rsidRPr="00BB4B2F">
        <w:t xml:space="preserve">, </w:t>
      </w:r>
      <w:r w:rsidRPr="00BB4B2F">
        <w:rPr>
          <w:i/>
          <w:iCs/>
        </w:rPr>
        <w:t>581</w:t>
      </w:r>
      <w:r w:rsidRPr="00BB4B2F">
        <w:t xml:space="preserve"> (7807), 209–214. https://doi.org/10.1038/s41586-020-2256-2.</w:t>
      </w:r>
    </w:p>
    <w:p w14:paraId="4BB227F7" w14:textId="77777777" w:rsidR="00BB4B2F" w:rsidRPr="00BB4B2F" w:rsidRDefault="00BB4B2F" w:rsidP="000B00BD">
      <w:pPr>
        <w:pStyle w:val="TFReferencesSection"/>
      </w:pPr>
      <w:r w:rsidRPr="00BB4B2F">
        <w:t>(49)</w:t>
      </w:r>
      <w:r w:rsidRPr="00BB4B2F">
        <w:tab/>
        <w:t xml:space="preserve">Lambert, D.; Draper, D. E. Effects of Osmolytes on RNA Secondary and Tertiary Structure Stabilities and RNA-Mg2+ Interactions. </w:t>
      </w:r>
      <w:r w:rsidRPr="00BB4B2F">
        <w:rPr>
          <w:i/>
          <w:iCs/>
        </w:rPr>
        <w:t>J. Mol. Biol.</w:t>
      </w:r>
      <w:r w:rsidRPr="00BB4B2F">
        <w:t xml:space="preserve"> </w:t>
      </w:r>
      <w:r w:rsidRPr="00BB4B2F">
        <w:rPr>
          <w:b/>
          <w:bCs/>
        </w:rPr>
        <w:t>2007</w:t>
      </w:r>
      <w:r w:rsidRPr="00BB4B2F">
        <w:t xml:space="preserve">, </w:t>
      </w:r>
      <w:r w:rsidRPr="00BB4B2F">
        <w:rPr>
          <w:i/>
          <w:iCs/>
        </w:rPr>
        <w:t>370</w:t>
      </w:r>
      <w:r w:rsidRPr="00BB4B2F">
        <w:t xml:space="preserve"> (5), 993–1005. https://doi.org/10.1016/j.jmb.2007.03.080.</w:t>
      </w:r>
    </w:p>
    <w:p w14:paraId="0CB40B32" w14:textId="77777777" w:rsidR="00BB4B2F" w:rsidRPr="00BB4B2F" w:rsidRDefault="00BB4B2F" w:rsidP="000B00BD">
      <w:pPr>
        <w:pStyle w:val="TFReferencesSection"/>
      </w:pPr>
      <w:r w:rsidRPr="00BB4B2F">
        <w:t>(50)</w:t>
      </w:r>
      <w:r w:rsidRPr="00BB4B2F">
        <w:tab/>
        <w:t xml:space="preserve">Pegram, L. M.; Wendorff, T.; Erdmann, R.; Shkel, I.; Bellissimo, D.; Felitsky, D. J.; Record, M. T. Why Hofmeister Effects of Many Salts Favor Protein Folding but Not DNA Helix Formation. </w:t>
      </w:r>
      <w:r w:rsidRPr="00BB4B2F">
        <w:rPr>
          <w:i/>
          <w:iCs/>
        </w:rPr>
        <w:t>Proc. Natl. Acad. Sci.</w:t>
      </w:r>
      <w:r w:rsidRPr="00BB4B2F">
        <w:t xml:space="preserve"> </w:t>
      </w:r>
      <w:r w:rsidRPr="00BB4B2F">
        <w:rPr>
          <w:b/>
          <w:bCs/>
        </w:rPr>
        <w:t>2010</w:t>
      </w:r>
      <w:r w:rsidRPr="00BB4B2F">
        <w:t xml:space="preserve">, </w:t>
      </w:r>
      <w:r w:rsidRPr="00BB4B2F">
        <w:rPr>
          <w:i/>
          <w:iCs/>
        </w:rPr>
        <w:t>107</w:t>
      </w:r>
      <w:r w:rsidRPr="00BB4B2F">
        <w:t xml:space="preserve"> (17), 7716–7721. https://doi.org/10.1073/pnas.0913376107.</w:t>
      </w:r>
    </w:p>
    <w:p w14:paraId="721E362F" w14:textId="77777777" w:rsidR="00BB4B2F" w:rsidRPr="00BB4B2F" w:rsidRDefault="00BB4B2F" w:rsidP="000B00BD">
      <w:pPr>
        <w:pStyle w:val="TFReferencesSection"/>
      </w:pPr>
      <w:r w:rsidRPr="00BB4B2F">
        <w:t>(51)</w:t>
      </w:r>
      <w:r w:rsidRPr="00BB4B2F">
        <w:tab/>
        <w:t xml:space="preserve">Lambert, D.; Draper, D. E. Denaturation of RNA Secondary and Tertiary Structure by Urea: Simple Unfolded State Models and Free Energy Parameters Account for Measured m-Values. </w:t>
      </w:r>
      <w:r w:rsidRPr="00BB4B2F">
        <w:rPr>
          <w:i/>
          <w:iCs/>
        </w:rPr>
        <w:t>Biochemistry</w:t>
      </w:r>
      <w:r w:rsidRPr="00BB4B2F">
        <w:t xml:space="preserve"> </w:t>
      </w:r>
      <w:r w:rsidRPr="00BB4B2F">
        <w:rPr>
          <w:b/>
          <w:bCs/>
        </w:rPr>
        <w:t>2012</w:t>
      </w:r>
      <w:r w:rsidRPr="00BB4B2F">
        <w:t xml:space="preserve">, </w:t>
      </w:r>
      <w:r w:rsidRPr="00BB4B2F">
        <w:rPr>
          <w:i/>
          <w:iCs/>
        </w:rPr>
        <w:t>51</w:t>
      </w:r>
      <w:r w:rsidRPr="00BB4B2F">
        <w:t xml:space="preserve"> (44), 9014–9026. https://doi.org/10.1021/bi301103j.</w:t>
      </w:r>
    </w:p>
    <w:p w14:paraId="0C118BAF" w14:textId="77777777" w:rsidR="00BB4B2F" w:rsidRPr="00BB4B2F" w:rsidRDefault="00BB4B2F" w:rsidP="000B00BD">
      <w:pPr>
        <w:pStyle w:val="TFReferencesSection"/>
      </w:pPr>
      <w:r w:rsidRPr="00BB4B2F">
        <w:t>(52)</w:t>
      </w:r>
      <w:r w:rsidRPr="00BB4B2F">
        <w:tab/>
        <w:t xml:space="preserve">Cheng, X.; Shkel, I. A.; Molzahn, C.; Lambert, D.; Karim, R.; Record, M. T. Quantifying Interactions of Nucleobase Atoms with Model Compounds for the Peptide Backbone and Glutamine and Asparagine Side Chains in Water. </w:t>
      </w:r>
      <w:r w:rsidRPr="00BB4B2F">
        <w:rPr>
          <w:i/>
          <w:iCs/>
        </w:rPr>
        <w:t>Biochemistry</w:t>
      </w:r>
      <w:r w:rsidRPr="00BB4B2F">
        <w:t xml:space="preserve"> </w:t>
      </w:r>
      <w:r w:rsidRPr="00BB4B2F">
        <w:rPr>
          <w:b/>
          <w:bCs/>
        </w:rPr>
        <w:t>2018</w:t>
      </w:r>
      <w:r w:rsidRPr="00BB4B2F">
        <w:t xml:space="preserve">, </w:t>
      </w:r>
      <w:r w:rsidRPr="00BB4B2F">
        <w:rPr>
          <w:i/>
          <w:iCs/>
        </w:rPr>
        <w:t>57</w:t>
      </w:r>
      <w:r w:rsidRPr="00BB4B2F">
        <w:t xml:space="preserve"> (15), 2227–2237. https://doi.org/10.1021/acs.biochem.8b00087.</w:t>
      </w:r>
    </w:p>
    <w:p w14:paraId="7526C791" w14:textId="45FDC814" w:rsidR="00DD29EF" w:rsidRDefault="00BB4B2F" w:rsidP="000B00BD">
      <w:pPr>
        <w:pStyle w:val="TFReferencesSection"/>
        <w:sectPr w:rsidR="00DD29EF" w:rsidSect="00110A77">
          <w:type w:val="continuous"/>
          <w:pgSz w:w="12240" w:h="15840"/>
          <w:pgMar w:top="720" w:right="1094" w:bottom="720" w:left="1094" w:header="720" w:footer="720" w:gutter="0"/>
          <w:cols w:num="2" w:space="461"/>
        </w:sectPr>
      </w:pPr>
      <w:r w:rsidRPr="00BB4B2F">
        <w:t>(53)</w:t>
      </w:r>
      <w:r w:rsidRPr="00BB4B2F">
        <w:tab/>
        <w:t xml:space="preserve">Williams, A. M.; Dickson, T.; Lagoa-Miguel, C.; Bevilacqua, P. C. Biological Solution Conditions and Flanking Sequence Modulate LLPS of RNA G-Quadruplex Structures. </w:t>
      </w:r>
      <w:r w:rsidRPr="00BB4B2F">
        <w:rPr>
          <w:i/>
          <w:iCs/>
        </w:rPr>
        <w:t>RNA</w:t>
      </w:r>
      <w:r w:rsidRPr="00BB4B2F">
        <w:t xml:space="preserve"> </w:t>
      </w:r>
      <w:r w:rsidRPr="00BB4B2F">
        <w:rPr>
          <w:b/>
          <w:bCs/>
        </w:rPr>
        <w:t>2022</w:t>
      </w:r>
      <w:r w:rsidRPr="00BB4B2F">
        <w:t>, rna.079196.122. https://doi.org/10.1261/rna.079196.122.</w:t>
      </w:r>
      <w:r>
        <w:fldChar w:fldCharType="end"/>
      </w:r>
    </w:p>
    <w:p w14:paraId="09810420" w14:textId="62AF0E72" w:rsidR="00A66EDD" w:rsidRPr="00C45E7B" w:rsidRDefault="00A66EDD" w:rsidP="00F91AD8">
      <w:pPr>
        <w:pStyle w:val="SNSynopsisTOC"/>
      </w:pPr>
    </w:p>
    <w:sectPr w:rsidR="00A66EDD" w:rsidRPr="00C45E7B" w:rsidSect="00F91AD8">
      <w:headerReference w:type="even" r:id="rId20"/>
      <w:footerReference w:type="even" r:id="rId21"/>
      <w:footerReference w:type="default" r:id="rId22"/>
      <w:type w:val="continuous"/>
      <w:pgSz w:w="12240" w:h="15840"/>
      <w:pgMar w:top="720" w:right="1094" w:bottom="720" w:left="1094" w:header="720" w:footer="720" w:gutter="0"/>
      <w:cols w:space="4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Bevilacqua, Philip C" w:date="2022-08-09T16:30:00Z" w:initials="BPC">
    <w:p w14:paraId="2DAE34EF" w14:textId="77777777" w:rsidR="00DE13FE" w:rsidRDefault="00DE13FE">
      <w:pPr>
        <w:pStyle w:val="CommentText"/>
      </w:pPr>
      <w:r>
        <w:rPr>
          <w:rStyle w:val="CommentReference"/>
        </w:rPr>
        <w:annotationRef/>
      </w:r>
      <w:r>
        <w:t>In the graphic, put a return after “structure” in “Destabilize secondary structure” and then center the text, which will match the text on the RHS.</w:t>
      </w:r>
    </w:p>
    <w:p w14:paraId="784123B3" w14:textId="77777777" w:rsidR="00DE13FE" w:rsidRDefault="00DE13FE">
      <w:pPr>
        <w:pStyle w:val="CommentText"/>
      </w:pPr>
    </w:p>
    <w:p w14:paraId="10DF3C98" w14:textId="150F5341" w:rsidR="000017DD" w:rsidRDefault="00DE13FE">
      <w:pPr>
        <w:pStyle w:val="CommentText"/>
      </w:pPr>
      <w:r>
        <w:t xml:space="preserve">Also in the graphic, I suspect that formation of OH- is suppressed in the weakly chelated and strongly chelated species, which use anions to chelate the Mg2+ (and anions repel the OH-).  </w:t>
      </w:r>
      <w:r w:rsidR="000017DD">
        <w:t>Perhaps this should show HOH?</w:t>
      </w:r>
    </w:p>
    <w:p w14:paraId="07F993D2" w14:textId="0CA8A367" w:rsidR="000017DD" w:rsidRDefault="000017DD">
      <w:pPr>
        <w:pStyle w:val="CommentText"/>
      </w:pPr>
    </w:p>
    <w:p w14:paraId="3C915E2A" w14:textId="01C87639" w:rsidR="000017DD" w:rsidRDefault="000017DD">
      <w:pPr>
        <w:pStyle w:val="CommentText"/>
      </w:pPr>
      <w:r>
        <w:t>Colors: the green text on Mg and words is too light.  And I’m not sure I would bring in a separate color for “Strongly chelated”.  Perhaps change the purple back to scarlet red.</w:t>
      </w:r>
    </w:p>
    <w:p w14:paraId="0F28DBC9" w14:textId="77777777" w:rsidR="000017DD" w:rsidRDefault="000017DD">
      <w:pPr>
        <w:pStyle w:val="CommentText"/>
      </w:pPr>
    </w:p>
    <w:p w14:paraId="4BFBC708" w14:textId="77777777" w:rsidR="000017DD" w:rsidRDefault="000017DD">
      <w:pPr>
        <w:pStyle w:val="CommentText"/>
      </w:pPr>
    </w:p>
    <w:p w14:paraId="230E05E3" w14:textId="2D846AA3" w:rsidR="00DE13FE" w:rsidRDefault="00DE13FE">
      <w:pPr>
        <w:pStyle w:val="CommentText"/>
      </w:pPr>
      <w:r>
        <w:t>One thing I’ve long been interested in is measuring the pKa of Mg2+ once it is weakly chelated, with the hypothesis that it is elevated above the unchelated pKa of 11.4.  This could be a project for Francesco?</w:t>
      </w:r>
    </w:p>
  </w:comment>
  <w:comment w:id="18" w:author="Bevilacqua, Philip C" w:date="2022-07-08T22:35:00Z" w:initials="BPC">
    <w:p w14:paraId="4D9DB5EB" w14:textId="77777777" w:rsidR="00DE13FE" w:rsidRDefault="00DE13FE" w:rsidP="00935500">
      <w:pPr>
        <w:pStyle w:val="CommentText"/>
      </w:pPr>
      <w:r>
        <w:rPr>
          <w:rStyle w:val="CommentReference"/>
        </w:rPr>
        <w:annotationRef/>
      </w:r>
      <w:r>
        <w:t>for me: could you just have fit the data in the upper row to a quadratic version of eq 1?  Of course you need your technique for complex mixtures but did you really need it here?  Did you ever try my alternative method to see if it agrees with yours?</w:t>
      </w:r>
    </w:p>
  </w:comment>
  <w:comment w:id="19" w:author="Sieg, Jacob Philip" w:date="2022-07-11T10:21:00Z" w:initials="SJP">
    <w:p w14:paraId="3658C759" w14:textId="77777777" w:rsidR="00DE13FE" w:rsidRDefault="00DE13FE" w:rsidP="00DE13FE">
      <w:pPr>
        <w:pStyle w:val="CommentText"/>
      </w:pPr>
      <w:r>
        <w:rPr>
          <w:rStyle w:val="CommentReference"/>
        </w:rPr>
        <w:annotationRef/>
      </w:r>
      <w:r>
        <w:t>Yes</w:t>
      </w:r>
    </w:p>
  </w:comment>
  <w:comment w:id="20" w:author="Bevilacqua, Philip C" w:date="2022-07-09T12:25:00Z" w:initials="BPC">
    <w:p w14:paraId="39A1F59C" w14:textId="1EF5179A" w:rsidR="00DE13FE" w:rsidRDefault="00DE13FE" w:rsidP="00D84587">
      <w:pPr>
        <w:pStyle w:val="CommentText"/>
      </w:pPr>
      <w:r>
        <w:rPr>
          <w:rStyle w:val="CommentReference"/>
        </w:rPr>
        <w:annotationRef/>
      </w:r>
      <w:r>
        <w:t>To allow better comparison across the oligo sets, try plotting the data as follows:</w:t>
      </w:r>
    </w:p>
    <w:p w14:paraId="1558263C" w14:textId="77777777" w:rsidR="00DE13FE" w:rsidRDefault="00DE13FE" w:rsidP="00D84587">
      <w:pPr>
        <w:pStyle w:val="CommentText"/>
      </w:pPr>
      <w:r>
        <w:t>1.) Set Monovalent at 0.0</w:t>
      </w:r>
    </w:p>
    <w:p w14:paraId="71BF86FD" w14:textId="77777777" w:rsidR="00DE13FE" w:rsidRDefault="00DE13FE" w:rsidP="00D84587">
      <w:pPr>
        <w:pStyle w:val="CommentText"/>
      </w:pPr>
      <w:r>
        <w:t>2.) Plot data (adjust y-max and y-min) such that less stable oligos are higher on the plot.</w:t>
      </w:r>
    </w:p>
    <w:p w14:paraId="5BAA84C8" w14:textId="77777777" w:rsidR="00DE13FE" w:rsidRDefault="00DE13FE" w:rsidP="00D84587">
      <w:pPr>
        <w:pStyle w:val="CommentText"/>
      </w:pPr>
      <w:r>
        <w:t>3.) The error bars confuse me here.  Are they coming from experiment or just a plot of a fixed percent, which you say is 1% but looks more like 10% to me.  In any case, it should come from something else?</w:t>
      </w:r>
    </w:p>
  </w:comment>
  <w:comment w:id="21" w:author="Sieg, Jacob Philip" w:date="2022-07-11T14:05:00Z" w:initials="SJP">
    <w:p w14:paraId="37B4C3A6" w14:textId="77777777" w:rsidR="00DE13FE" w:rsidRDefault="00DE13FE" w:rsidP="00D84587">
      <w:pPr>
        <w:pStyle w:val="CommentText"/>
      </w:pPr>
      <w:r>
        <w:rPr>
          <w:rStyle w:val="CommentReference"/>
        </w:rPr>
        <w:annotationRef/>
      </w:r>
      <w:r>
        <w:t>I'm confused we should talk in person</w:t>
      </w:r>
    </w:p>
    <w:p w14:paraId="2CC28CB9" w14:textId="77777777" w:rsidR="00DE13FE" w:rsidRDefault="00DE13FE" w:rsidP="00D84587">
      <w:pPr>
        <w:pStyle w:val="CommentText"/>
      </w:pPr>
    </w:p>
    <w:p w14:paraId="3E9D71BE" w14:textId="77777777" w:rsidR="00DE13FE" w:rsidRDefault="00DE13FE" w:rsidP="00D84587">
      <w:pPr>
        <w:pStyle w:val="CommentText"/>
      </w:pPr>
      <w:r>
        <w:t>1.) You want me to plot ddG?</w:t>
      </w:r>
    </w:p>
    <w:p w14:paraId="39216C60" w14:textId="77777777" w:rsidR="00DE13FE" w:rsidRDefault="00DE13FE" w:rsidP="00D84587">
      <w:pPr>
        <w:pStyle w:val="CommentText"/>
      </w:pPr>
      <w:r>
        <w:t>2.) This isn't possible with ddG?</w:t>
      </w:r>
    </w:p>
    <w:p w14:paraId="52477D5C" w14:textId="77777777" w:rsidR="00DE13FE" w:rsidRDefault="00DE13FE" w:rsidP="00D84587">
      <w:pPr>
        <w:pStyle w:val="CommentText"/>
      </w:pPr>
      <w:r>
        <w:t>2.) 10% of 15.6 kcal/mol is 1.56 kcal/mol. 1% is 0.156 kcal/mol.</w:t>
      </w:r>
    </w:p>
  </w:comment>
  <w:comment w:id="22" w:author="Bevilacqua, Philip C" w:date="2022-07-09T12:13:00Z" w:initials="BPC">
    <w:p w14:paraId="4CDB9250" w14:textId="77777777" w:rsidR="00DE13FE" w:rsidRDefault="00DE13FE" w:rsidP="000D035D">
      <w:pPr>
        <w:pStyle w:val="CommentText"/>
      </w:pPr>
      <w:r>
        <w:rPr>
          <w:rStyle w:val="CommentReference"/>
        </w:rPr>
        <w:annotationRef/>
      </w:r>
      <w:r>
        <w:t>Add 1 row before this row and enter 1 M NaCl numbers.  Repeat for Sequences 2-5.</w:t>
      </w:r>
    </w:p>
    <w:p w14:paraId="1E88DCC8" w14:textId="77777777" w:rsidR="00DE13FE" w:rsidRDefault="00DE13FE" w:rsidP="000D035D">
      <w:pPr>
        <w:pStyle w:val="CommentText"/>
      </w:pPr>
    </w:p>
    <w:p w14:paraId="038AB6B5" w14:textId="77777777" w:rsidR="00DE13FE" w:rsidRDefault="00DE13FE" w:rsidP="000D035D">
      <w:pPr>
        <w:pStyle w:val="CommentText"/>
      </w:pPr>
      <w:r>
        <w:t xml:space="preserve">By so-doing we can show that Eco80 is </w:t>
      </w:r>
      <w:r>
        <w:rPr>
          <w:i/>
        </w:rPr>
        <w:t xml:space="preserve">even more </w:t>
      </w:r>
      <w:r>
        <w:t>destabilized relative to traditional parameters in 1 M NaCl.</w:t>
      </w:r>
    </w:p>
    <w:p w14:paraId="7B8FED41" w14:textId="77777777" w:rsidR="00DE13FE" w:rsidRDefault="00DE13FE" w:rsidP="000D035D">
      <w:pPr>
        <w:pStyle w:val="CommentText"/>
      </w:pPr>
    </w:p>
    <w:p w14:paraId="5B8DDCF5" w14:textId="77777777" w:rsidR="00DE13FE" w:rsidRPr="00044951" w:rsidRDefault="00DE13FE" w:rsidP="000D035D">
      <w:pPr>
        <w:pStyle w:val="CommentText"/>
      </w:pPr>
      <w:r>
        <w:t>I think you are measured all these numbers.  Moreover, it would be good to have a Supporting Table that has 1 M NaCl numbers with columns of: Predicted, UV Melt Measured, FDBI Measured.</w:t>
      </w:r>
    </w:p>
  </w:comment>
  <w:comment w:id="23" w:author="Sieg, Jacob Philip" w:date="2022-07-11T14:05:00Z" w:initials="SJP">
    <w:p w14:paraId="6C629711" w14:textId="77777777" w:rsidR="00DE13FE" w:rsidRDefault="00DE13FE" w:rsidP="000D035D">
      <w:pPr>
        <w:pStyle w:val="CommentText"/>
      </w:pPr>
      <w:r>
        <w:rPr>
          <w:rStyle w:val="CommentReference"/>
        </w:rPr>
        <w:annotationRef/>
      </w:r>
      <w:r>
        <w:t>I have 1 M NaCl numbers with FDBI and predicted. The melts would be very expensive because they use about 50x as much material.</w:t>
      </w:r>
    </w:p>
    <w:p w14:paraId="1D4A4EE1" w14:textId="77777777" w:rsidR="00DE13FE" w:rsidRDefault="00DE13FE" w:rsidP="000D035D">
      <w:pPr>
        <w:pStyle w:val="CommentText"/>
      </w:pPr>
    </w:p>
    <w:p w14:paraId="46C0D033" w14:textId="77777777" w:rsidR="00DE13FE" w:rsidRDefault="00DE13FE" w:rsidP="000D035D">
      <w:pPr>
        <w:pStyle w:val="CommentText"/>
      </w:pPr>
      <w:r>
        <w:t>I don’t want to go after 1 M NaCl numbers in this paper because I think it can only serve to antagonize 1 M NaCl melters and a broader audience is not interested. I believe a the appropriate comparison for a broader audience  is low monovalent and 2 mM free Mg2+ to low monovalent and 2 mM free Mg2+ and metabolites.</w:t>
      </w:r>
    </w:p>
    <w:p w14:paraId="6E0012C9" w14:textId="77777777" w:rsidR="00DE13FE" w:rsidRDefault="00DE13FE" w:rsidP="000D035D">
      <w:pPr>
        <w:pStyle w:val="CommentText"/>
      </w:pPr>
    </w:p>
    <w:p w14:paraId="13DD9631" w14:textId="77777777" w:rsidR="00DE13FE" w:rsidRDefault="00DE13FE" w:rsidP="000D035D">
      <w:pPr>
        <w:pStyle w:val="CommentText"/>
      </w:pPr>
      <w:r>
        <w:t xml:space="preserve">I want to go after the 1 M NaCl numbers in the second paper, where we will have more data, folding predictions, and a comparison to </w:t>
      </w:r>
      <w:r>
        <w:rPr>
          <w:i/>
          <w:iCs/>
        </w:rPr>
        <w:t>in vivo</w:t>
      </w:r>
      <w:r>
        <w:t xml:space="preserve"> reactivity data.</w:t>
      </w:r>
    </w:p>
  </w:comment>
  <w:comment w:id="24" w:author="Bevilacqua, Philip C" w:date="2022-07-09T13:44:00Z" w:initials="BPC">
    <w:p w14:paraId="06E4660C" w14:textId="77777777" w:rsidR="00DE13FE" w:rsidRDefault="00DE13FE" w:rsidP="00935500">
      <w:pPr>
        <w:pStyle w:val="CommentText"/>
      </w:pPr>
      <w:r>
        <w:rPr>
          <w:rStyle w:val="CommentReference"/>
        </w:rPr>
        <w:annotationRef/>
      </w:r>
      <w:r>
        <w:t>Not just this region.  L3?  (also label it) L5?</w:t>
      </w:r>
    </w:p>
    <w:p w14:paraId="032B7D21" w14:textId="77777777" w:rsidR="00DE13FE" w:rsidRDefault="00DE13FE" w:rsidP="00935500">
      <w:pPr>
        <w:pStyle w:val="CommentText"/>
      </w:pPr>
    </w:p>
    <w:p w14:paraId="366C1941" w14:textId="77777777" w:rsidR="00DE13FE" w:rsidRDefault="00DE13FE" w:rsidP="00935500">
      <w:pPr>
        <w:pStyle w:val="CommentText"/>
      </w:pPr>
      <w:r>
        <w:t>Are you sure that J2/3 and L3/L5 kiss forms in the apo?  Maybe fleetingly?  We need to understand this to write this convincingly and if so, then we can use this to justify choosing the apo over the holo.</w:t>
      </w:r>
    </w:p>
  </w:comment>
  <w:comment w:id="25" w:author="Sieg, Jacob Philip" w:date="2022-07-11T11:54:00Z" w:initials="SJP">
    <w:p w14:paraId="6C11AA48" w14:textId="77777777" w:rsidR="00DE13FE" w:rsidRDefault="00DE13FE" w:rsidP="00935500">
      <w:pPr>
        <w:pStyle w:val="CommentText"/>
      </w:pPr>
      <w:r>
        <w:rPr>
          <w:rStyle w:val="CommentReference"/>
        </w:rPr>
        <w:annotationRef/>
      </w:r>
      <w:r>
        <w:t>Yes I am sure. No ILP changes occur in the L2 and L3 stem loop ranges on guanine binding indicating that the kissing interaction is robust in the apo state.</w:t>
      </w:r>
    </w:p>
  </w:comment>
  <w:comment w:id="26" w:author="Sieg, Jacob Philip" w:date="2022-08-04T10:44:00Z" w:initials="SJP">
    <w:p w14:paraId="7872ABA0" w14:textId="77777777" w:rsidR="00DE13FE" w:rsidRDefault="00DE13FE" w:rsidP="00DE13FE">
      <w:pPr>
        <w:pStyle w:val="CommentText"/>
      </w:pPr>
      <w:r>
        <w:rPr>
          <w:rStyle w:val="CommentReference"/>
        </w:rPr>
        <w:annotationRef/>
      </w:r>
      <w:r>
        <w:t>I named everything according to stems. Example, P1, P2, P3. Single stranded regions between stems were named something like J2/3 meaning it is the junction of P2 and P3. Loops in stem loops were labeled L. For example the Loop closing P3 is called L3.</w:t>
      </w:r>
    </w:p>
  </w:comment>
  <w:comment w:id="27" w:author="Bevilacqua, Philip C" w:date="2022-07-09T15:47:00Z" w:initials="BPC">
    <w:p w14:paraId="6568EB6C" w14:textId="39298DA6" w:rsidR="00DE13FE" w:rsidRDefault="00DE13FE" w:rsidP="000D035D">
      <w:pPr>
        <w:pStyle w:val="CommentText"/>
      </w:pPr>
      <w:r>
        <w:rPr>
          <w:rStyle w:val="CommentReference"/>
        </w:rPr>
        <w:annotationRef/>
      </w:r>
      <w:r>
        <w:t>Should all three panels range from 0-1200?  This would require you to use a break for the tRNA for a few points.</w:t>
      </w:r>
    </w:p>
  </w:comment>
  <w:comment w:id="28" w:author="Sieg, Jacob Philip" w:date="2022-07-11T13:27:00Z" w:initials="SJP">
    <w:p w14:paraId="051C86AF" w14:textId="77777777" w:rsidR="00DE13FE" w:rsidRDefault="00DE13FE" w:rsidP="000D035D">
      <w:pPr>
        <w:pStyle w:val="CommentText"/>
      </w:pPr>
      <w:r>
        <w:rPr>
          <w:rStyle w:val="CommentReference"/>
        </w:rPr>
        <w:annotationRef/>
      </w:r>
      <w:r>
        <w:t>I don’t think they should have the same range because they are P32-labeled samples ran on different gels. If the RNA was hotter or the gel was exposed longer, it will have a steeper slope I think.</w:t>
      </w:r>
    </w:p>
  </w:comment>
  <w:comment w:id="30" w:author="Bevilacqua, Philip C" w:date="2022-07-09T13:53:00Z" w:initials="BPC">
    <w:p w14:paraId="300B116C" w14:textId="77777777" w:rsidR="00DE13FE" w:rsidRDefault="00DE13FE" w:rsidP="00935500">
      <w:pPr>
        <w:pStyle w:val="CommentText"/>
      </w:pPr>
      <w:r>
        <w:rPr>
          <w:rStyle w:val="CommentReference"/>
        </w:rPr>
        <w:annotationRef/>
      </w:r>
      <w:r>
        <w:t>how?  Inspection? Some software, and if so written by you or someone else?</w:t>
      </w:r>
    </w:p>
    <w:p w14:paraId="33A8207F" w14:textId="77777777" w:rsidR="00DE13FE" w:rsidRDefault="00DE13FE" w:rsidP="00935500">
      <w:pPr>
        <w:pStyle w:val="CommentText"/>
      </w:pPr>
    </w:p>
    <w:p w14:paraId="53F36DD2" w14:textId="77777777" w:rsidR="00DE13FE" w:rsidRDefault="00DE13FE" w:rsidP="00935500">
      <w:pPr>
        <w:pStyle w:val="CommentText"/>
      </w:pPr>
      <w:r>
        <w:t>These classes should be provided in the SI as a table.  Provide nt 1, 2, 3, … and in the next column list as SS, NC, or WC.  Provide the pdb(s) used for this.  In Figs E-G, provide the number of such bases in parentheses next to “SS”, “NC”, and “WC” at the top of the chart.</w:t>
      </w:r>
    </w:p>
  </w:comment>
  <w:comment w:id="31" w:author="Sieg, Jacob Philip" w:date="2022-08-04T11:04:00Z" w:initials="SJP">
    <w:p w14:paraId="0BC2A4D8" w14:textId="77777777" w:rsidR="00DE13FE" w:rsidRDefault="00DE13FE" w:rsidP="00DE13FE">
      <w:pPr>
        <w:pStyle w:val="CommentText"/>
      </w:pPr>
      <w:r>
        <w:rPr>
          <w:rStyle w:val="CommentReference"/>
        </w:rPr>
        <w:annotationRef/>
      </w:r>
      <w:r>
        <w:t>Manual inspection and done. See SI table 7</w:t>
      </w:r>
    </w:p>
  </w:comment>
  <w:comment w:id="32" w:author="Bevilacqua, Philip C" w:date="2022-07-09T15:16:00Z" w:initials="BPC">
    <w:p w14:paraId="0283E794" w14:textId="138579A9" w:rsidR="00DE13FE" w:rsidRDefault="00DE13FE" w:rsidP="00935500">
      <w:pPr>
        <w:pStyle w:val="CommentText"/>
      </w:pPr>
      <w:r>
        <w:rPr>
          <w:rStyle w:val="CommentReference"/>
        </w:rPr>
        <w:annotationRef/>
      </w:r>
      <w:r>
        <w:t>Choose the hammerhead result instead? Is 2 mM the only Mg2+ data you trust?</w:t>
      </w:r>
    </w:p>
  </w:comment>
  <w:comment w:id="33" w:author="Sieg, Jacob Philip" w:date="2022-07-11T12:07:00Z" w:initials="SJP">
    <w:p w14:paraId="1957CEF1" w14:textId="77777777" w:rsidR="00DE13FE" w:rsidRDefault="00DE13FE" w:rsidP="00935500">
      <w:pPr>
        <w:pStyle w:val="CommentText"/>
      </w:pPr>
      <w:r>
        <w:rPr>
          <w:rStyle w:val="CommentReference"/>
        </w:rPr>
        <w:annotationRef/>
      </w:r>
      <w:r>
        <w:t xml:space="preserve">I’m choosing Ryota’s CPEB3 ribozyme because it is the same RNA and because it has a similar effect. </w:t>
      </w:r>
    </w:p>
  </w:comment>
  <w:comment w:id="41" w:author="Bevilacqua, Philip C" w:date="2022-08-09T16:44:00Z" w:initials="BPC">
    <w:p w14:paraId="63F0E4D3" w14:textId="4F1F1F2B" w:rsidR="000017DD" w:rsidRDefault="000017DD">
      <w:pPr>
        <w:pStyle w:val="CommentText"/>
      </w:pPr>
      <w:r>
        <w:rPr>
          <w:rStyle w:val="CommentReference"/>
        </w:rPr>
        <w:annotationRef/>
      </w:r>
      <w:r>
        <w:t xml:space="preserve">You could start the sentence with this phrase.  e.g. “In order to provide…, </w:t>
      </w:r>
      <w:r>
        <w:t>“ Think about it.</w:t>
      </w:r>
    </w:p>
  </w:comment>
  <w:comment w:id="53" w:author="Bevilacqua, Philip C" w:date="2022-08-09T16:48:00Z" w:initials="BPC">
    <w:p w14:paraId="5B121E58" w14:textId="253A166C" w:rsidR="00A90A17" w:rsidRDefault="00A90A17">
      <w:pPr>
        <w:pStyle w:val="CommentText"/>
      </w:pPr>
      <w:r>
        <w:rPr>
          <w:rStyle w:val="CommentReference"/>
        </w:rPr>
        <w:annotationRef/>
      </w:r>
      <w:r>
        <w:t>correct?</w:t>
      </w:r>
    </w:p>
  </w:comment>
  <w:comment w:id="54" w:author="Bevilacqua, Philip C" w:date="2022-08-09T16:48:00Z" w:initials="BPC">
    <w:p w14:paraId="2D17F160" w14:textId="5584699D" w:rsidR="00A90A17" w:rsidRDefault="00A90A17">
      <w:pPr>
        <w:pStyle w:val="CommentText"/>
      </w:pPr>
      <w:r>
        <w:rPr>
          <w:rStyle w:val="CommentReference"/>
        </w:rPr>
        <w:annotationRef/>
      </w:r>
      <w:r>
        <w:t>calculated?</w:t>
      </w:r>
    </w:p>
  </w:comment>
  <w:comment w:id="59" w:author="Bevilacqua, Philip C" w:date="2022-08-09T16:49:00Z" w:initials="BPC">
    <w:p w14:paraId="5A4B9477" w14:textId="15FBAB51" w:rsidR="00A90A17" w:rsidRDefault="00A90A17">
      <w:pPr>
        <w:pStyle w:val="CommentText"/>
      </w:pPr>
      <w:r>
        <w:rPr>
          <w:rStyle w:val="CommentReference"/>
        </w:rPr>
        <w:annotationRef/>
      </w:r>
      <w:r>
        <w:t>calculation</w:t>
      </w:r>
    </w:p>
  </w:comment>
  <w:comment w:id="65" w:author="Bevilacqua, Philip C" w:date="2022-08-09T16:52:00Z" w:initials="BPC">
    <w:p w14:paraId="7619FFB8" w14:textId="6A6DD2DF" w:rsidR="00A90A17" w:rsidRDefault="00A90A17">
      <w:pPr>
        <w:pStyle w:val="CommentText"/>
      </w:pPr>
      <w:r>
        <w:rPr>
          <w:rStyle w:val="CommentReference"/>
        </w:rPr>
        <w:annotationRef/>
      </w:r>
      <w:r>
        <w:t>correct?</w:t>
      </w:r>
    </w:p>
  </w:comment>
  <w:comment w:id="77" w:author="Bevilacqua, Philip C" w:date="2022-08-09T16:54:00Z" w:initials="BPC">
    <w:p w14:paraId="35374F03" w14:textId="0A1D24EE" w:rsidR="009F7EA2" w:rsidRDefault="009F7EA2">
      <w:pPr>
        <w:pStyle w:val="CommentText"/>
      </w:pPr>
      <w:r>
        <w:rPr>
          <w:rStyle w:val="CommentReference"/>
        </w:rPr>
        <w:annotationRef/>
      </w:r>
      <w:r>
        <w:t>their difference should equal 20 mM correct?</w:t>
      </w:r>
    </w:p>
  </w:comment>
  <w:comment w:id="87" w:author="Bevilacqua, Philip C" w:date="2022-08-09T16:58:00Z" w:initials="BPC">
    <w:p w14:paraId="36AC0633" w14:textId="5DB3860B" w:rsidR="00EB1787" w:rsidRDefault="00EB1787">
      <w:pPr>
        <w:pStyle w:val="CommentText"/>
      </w:pPr>
      <w:r>
        <w:rPr>
          <w:rStyle w:val="CommentReference"/>
        </w:rPr>
        <w:annotationRef/>
      </w:r>
      <w:r>
        <w:t xml:space="preserve">(ref </w:t>
      </w:r>
      <w:r>
        <w:t>Ryota NC here)</w:t>
      </w:r>
    </w:p>
  </w:comment>
  <w:comment w:id="89" w:author="Bevilacqua, Philip C" w:date="2022-08-09T16:56:00Z" w:initials="BPC">
    <w:p w14:paraId="051E9CA4" w14:textId="47997750" w:rsidR="009F7EA2" w:rsidRDefault="009F7EA2">
      <w:pPr>
        <w:pStyle w:val="CommentText"/>
      </w:pPr>
      <w:r>
        <w:rPr>
          <w:rStyle w:val="CommentReference"/>
        </w:rPr>
        <w:annotationRef/>
      </w:r>
      <w:r>
        <w:t>I’d like to see a shot at a quantitative sentence here with a typical DDG and then discuss this in terms of having a bigger effect on short helices.</w:t>
      </w:r>
    </w:p>
  </w:comment>
  <w:comment w:id="93" w:author="Bevilacqua, Philip C" w:date="2022-08-09T17:04:00Z" w:initials="BPC">
    <w:p w14:paraId="3E9ECFBE" w14:textId="73F5FE03" w:rsidR="00EB1787" w:rsidRDefault="00EB1787">
      <w:pPr>
        <w:pStyle w:val="CommentText"/>
      </w:pPr>
      <w:r>
        <w:rPr>
          <w:rStyle w:val="CommentReference"/>
        </w:rPr>
        <w:annotationRef/>
      </w:r>
      <w:r>
        <w:t>This should slow the rate of folding, which could be measured by stopped flow for duplex formation (next paper).  This would show up in a more penalizing initiation term (next paper)</w:t>
      </w:r>
    </w:p>
  </w:comment>
  <w:comment w:id="95" w:author="Bevilacqua, Philip C" w:date="2022-08-09T17:05:00Z" w:initials="BPC">
    <w:p w14:paraId="3F1EBB8A" w14:textId="5EDDC349" w:rsidR="00EB1787" w:rsidRDefault="00EB1787">
      <w:pPr>
        <w:pStyle w:val="CommentText"/>
      </w:pPr>
      <w:r>
        <w:rPr>
          <w:rStyle w:val="CommentReference"/>
        </w:rPr>
        <w:annotationRef/>
      </w:r>
      <w:r>
        <w:t>This should slow the rate of unfolding, which could be measured by stopped flow for duplex formation (next paper).  This would show up in a more rewarding free energy for propagation terms (next paper).</w:t>
      </w:r>
    </w:p>
  </w:comment>
  <w:comment w:id="103" w:author="Bevilacqua, Philip C" w:date="2022-08-09T17:08:00Z" w:initials="BPC">
    <w:p w14:paraId="515AE9C2" w14:textId="0A90D42C" w:rsidR="00B10945" w:rsidRDefault="00B10945">
      <w:pPr>
        <w:pStyle w:val="CommentText"/>
      </w:pPr>
      <w:r>
        <w:rPr>
          <w:rStyle w:val="CommentReference"/>
        </w:rPr>
        <w:annotationRef/>
      </w:r>
      <w:r>
        <w:t>U?</w:t>
      </w:r>
    </w:p>
  </w:comment>
  <w:comment w:id="106" w:author="Bevilacqua, Philip C" w:date="2022-08-09T17:09:00Z" w:initials="BPC">
    <w:p w14:paraId="7511BFDD" w14:textId="7862BBE0" w:rsidR="00B10945" w:rsidRDefault="00B10945">
      <w:pPr>
        <w:pStyle w:val="CommentText"/>
      </w:pPr>
      <w:r>
        <w:rPr>
          <w:rStyle w:val="CommentReference"/>
        </w:rPr>
        <w:annotationRef/>
      </w:r>
      <w:r>
        <w:t>Is this what is meant?</w:t>
      </w:r>
    </w:p>
  </w:comment>
  <w:comment w:id="112" w:author="Bevilacqua, Philip C" w:date="2022-08-09T17:09:00Z" w:initials="BPC">
    <w:p w14:paraId="7ECE67EC" w14:textId="5032B03B" w:rsidR="00B10945" w:rsidRDefault="00B10945">
      <w:pPr>
        <w:pStyle w:val="CommentText"/>
      </w:pPr>
      <w:r>
        <w:rPr>
          <w:rStyle w:val="CommentReference"/>
        </w:rPr>
        <w:annotationRef/>
      </w:r>
      <w:r>
        <w:t>A reviewer may ask you to try ATP+UTP, vs CTP+GTP, with the expectation that the former will destabilize AU-rich helices and the latter may destabilize GC-rich helices, but certainly not AU-rich helices.</w:t>
      </w:r>
    </w:p>
  </w:comment>
  <w:comment w:id="114" w:author="Bevilacqua, Philip C" w:date="2022-08-09T17:11:00Z" w:initials="BPC">
    <w:p w14:paraId="7D2385DA" w14:textId="2C12BA90" w:rsidR="00B10945" w:rsidRDefault="00B10945">
      <w:pPr>
        <w:pStyle w:val="CommentText"/>
      </w:pPr>
      <w:r>
        <w:rPr>
          <w:rStyle w:val="CommentReference"/>
        </w:rPr>
        <w:annotationRef/>
      </w:r>
      <w:r>
        <w:t xml:space="preserve">A comparison to </w:t>
      </w:r>
      <w:r>
        <w:t>Ryota’s data is needed here.</w:t>
      </w:r>
    </w:p>
  </w:comment>
  <w:comment w:id="115" w:author="Bevilacqua, Philip C" w:date="2022-08-09T17:13:00Z" w:initials="BPC">
    <w:p w14:paraId="541C7998" w14:textId="04A51207" w:rsidR="00B10945" w:rsidRDefault="00B10945">
      <w:pPr>
        <w:pStyle w:val="CommentText"/>
      </w:pPr>
      <w:r>
        <w:rPr>
          <w:rStyle w:val="CommentReference"/>
        </w:rPr>
        <w:annotationRef/>
      </w:r>
      <w:r>
        <w:t>look for, and uniformly hyphenate, your compound adjectives throughout the ms.</w:t>
      </w:r>
    </w:p>
  </w:comment>
  <w:comment w:id="118" w:author="Bevilacqua, Philip C" w:date="2022-08-09T17:14:00Z" w:initials="BPC">
    <w:p w14:paraId="4BB15C73" w14:textId="64DAE407" w:rsidR="00B10945" w:rsidRDefault="00B10945">
      <w:pPr>
        <w:pStyle w:val="CommentText"/>
      </w:pPr>
      <w:r>
        <w:rPr>
          <w:rStyle w:val="CommentReference"/>
        </w:rPr>
        <w:annotationRef/>
      </w:r>
      <w:r>
        <w:t>Is this a statement about SAXS data?  I’m not sure.  It WAS for ref 22.</w:t>
      </w:r>
    </w:p>
  </w:comment>
  <w:comment w:id="119" w:author="Bevilacqua, Philip C" w:date="2022-08-09T17:15:00Z" w:initials="BPC">
    <w:p w14:paraId="3C6AD150" w14:textId="298BE711" w:rsidR="00B10945" w:rsidRDefault="00B10945">
      <w:pPr>
        <w:pStyle w:val="CommentText"/>
      </w:pPr>
      <w:r>
        <w:rPr>
          <w:rStyle w:val="CommentReference"/>
        </w:rPr>
        <w:annotationRef/>
      </w:r>
      <w:r>
        <w:t xml:space="preserve">we might want to speculate on overcoming barriers for breaking RNA </w:t>
      </w:r>
      <w:r>
        <w:t xml:space="preserve">misfolds, as I did in the Cover Letter.   See David Mitchell’s PhD work with Rick Russell.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0E05E3" w15:done="0"/>
  <w15:commentEx w15:paraId="4D9DB5EB" w15:done="0"/>
  <w15:commentEx w15:paraId="3658C759" w15:paraIdParent="4D9DB5EB" w15:done="0"/>
  <w15:commentEx w15:paraId="5BAA84C8" w15:done="0"/>
  <w15:commentEx w15:paraId="52477D5C" w15:paraIdParent="5BAA84C8" w15:done="0"/>
  <w15:commentEx w15:paraId="5B8DDCF5" w15:done="0"/>
  <w15:commentEx w15:paraId="13DD9631" w15:paraIdParent="5B8DDCF5" w15:done="0"/>
  <w15:commentEx w15:paraId="366C1941" w15:done="0"/>
  <w15:commentEx w15:paraId="6C11AA48" w15:paraIdParent="366C1941" w15:done="0"/>
  <w15:commentEx w15:paraId="7872ABA0" w15:paraIdParent="366C1941" w15:done="0"/>
  <w15:commentEx w15:paraId="6568EB6C" w15:done="0"/>
  <w15:commentEx w15:paraId="051C86AF" w15:paraIdParent="6568EB6C" w15:done="0"/>
  <w15:commentEx w15:paraId="53F36DD2" w15:done="0"/>
  <w15:commentEx w15:paraId="0BC2A4D8" w15:paraIdParent="53F36DD2" w15:done="0"/>
  <w15:commentEx w15:paraId="0283E794" w15:done="0"/>
  <w15:commentEx w15:paraId="1957CEF1" w15:paraIdParent="0283E794" w15:done="0"/>
  <w15:commentEx w15:paraId="63F0E4D3" w15:done="0"/>
  <w15:commentEx w15:paraId="5B121E58" w15:done="0"/>
  <w15:commentEx w15:paraId="2D17F160" w15:done="0"/>
  <w15:commentEx w15:paraId="5A4B9477" w15:done="0"/>
  <w15:commentEx w15:paraId="7619FFB8" w15:done="0"/>
  <w15:commentEx w15:paraId="35374F03" w15:done="0"/>
  <w15:commentEx w15:paraId="36AC0633" w15:done="0"/>
  <w15:commentEx w15:paraId="051E9CA4" w15:done="0"/>
  <w15:commentEx w15:paraId="3E9ECFBE" w15:done="0"/>
  <w15:commentEx w15:paraId="3F1EBB8A" w15:done="0"/>
  <w15:commentEx w15:paraId="515AE9C2" w15:done="0"/>
  <w15:commentEx w15:paraId="7511BFDD" w15:done="0"/>
  <w15:commentEx w15:paraId="7ECE67EC" w15:done="0"/>
  <w15:commentEx w15:paraId="7D2385DA" w15:done="0"/>
  <w15:commentEx w15:paraId="541C7998" w15:done="0"/>
  <w15:commentEx w15:paraId="4BB15C73" w15:done="0"/>
  <w15:commentEx w15:paraId="3C6AD1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782B" w16cex:dateUtc="2022-07-11T14:21:00Z"/>
  <w16cex:commentExtensible w16cex:durableId="2676ACB9" w16cex:dateUtc="2022-07-11T18:05:00Z"/>
  <w16cex:commentExtensible w16cex:durableId="2676ACA6" w16cex:dateUtc="2022-07-11T18:05:00Z"/>
  <w16cex:commentExtensible w16cex:durableId="26768DE2" w16cex:dateUtc="2022-07-11T15:54:00Z"/>
  <w16cex:commentExtensible w16cex:durableId="269621AB" w16cex:dateUtc="2022-08-04T14:44:00Z"/>
  <w16cex:commentExtensible w16cex:durableId="2676A3BF" w16cex:dateUtc="2022-07-11T17:27:00Z"/>
  <w16cex:commentExtensible w16cex:durableId="2696264B" w16cex:dateUtc="2022-08-04T15:04:00Z"/>
  <w16cex:commentExtensible w16cex:durableId="267690EF" w16cex:dateUtc="2022-07-11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0E05E3" w16cid:durableId="269D0A2E"/>
  <w16cid:commentId w16cid:paraId="4D9DB5EB" w16cid:durableId="26732F96"/>
  <w16cid:commentId w16cid:paraId="3658C759" w16cid:durableId="2676782B"/>
  <w16cid:commentId w16cid:paraId="5BAA84C8" w16cid:durableId="2673F255"/>
  <w16cid:commentId w16cid:paraId="52477D5C" w16cid:durableId="2676ACB9"/>
  <w16cid:commentId w16cid:paraId="5B8DDCF5" w16cid:durableId="2673EF70"/>
  <w16cid:commentId w16cid:paraId="13DD9631" w16cid:durableId="2676ACA6"/>
  <w16cid:commentId w16cid:paraId="366C1941" w16cid:durableId="267404C0"/>
  <w16cid:commentId w16cid:paraId="6C11AA48" w16cid:durableId="26768DE2"/>
  <w16cid:commentId w16cid:paraId="7872ABA0" w16cid:durableId="269621AB"/>
  <w16cid:commentId w16cid:paraId="6568EB6C" w16cid:durableId="267421A9"/>
  <w16cid:commentId w16cid:paraId="051C86AF" w16cid:durableId="2676A3BF"/>
  <w16cid:commentId w16cid:paraId="53F36DD2" w16cid:durableId="267406D8"/>
  <w16cid:commentId w16cid:paraId="0BC2A4D8" w16cid:durableId="2696264B"/>
  <w16cid:commentId w16cid:paraId="0283E794" w16cid:durableId="26741A34"/>
  <w16cid:commentId w16cid:paraId="1957CEF1" w16cid:durableId="267690EF"/>
  <w16cid:commentId w16cid:paraId="63F0E4D3" w16cid:durableId="269D0D6E"/>
  <w16cid:commentId w16cid:paraId="5B121E58" w16cid:durableId="269D0E52"/>
  <w16cid:commentId w16cid:paraId="2D17F160" w16cid:durableId="269D0E5D"/>
  <w16cid:commentId w16cid:paraId="5A4B9477" w16cid:durableId="269D0E94"/>
  <w16cid:commentId w16cid:paraId="7619FFB8" w16cid:durableId="269D0F31"/>
  <w16cid:commentId w16cid:paraId="35374F03" w16cid:durableId="269D0FCE"/>
  <w16cid:commentId w16cid:paraId="36AC0633" w16cid:durableId="269D10B5"/>
  <w16cid:commentId w16cid:paraId="051E9CA4" w16cid:durableId="269D1048"/>
  <w16cid:commentId w16cid:paraId="3E9ECFBE" w16cid:durableId="269D1219"/>
  <w16cid:commentId w16cid:paraId="3F1EBB8A" w16cid:durableId="269D1252"/>
  <w16cid:commentId w16cid:paraId="515AE9C2" w16cid:durableId="269D12F3"/>
  <w16cid:commentId w16cid:paraId="7511BFDD" w16cid:durableId="269D133A"/>
  <w16cid:commentId w16cid:paraId="7ECE67EC" w16cid:durableId="269D1349"/>
  <w16cid:commentId w16cid:paraId="7D2385DA" w16cid:durableId="269D13A7"/>
  <w16cid:commentId w16cid:paraId="541C7998" w16cid:durableId="269D1422"/>
  <w16cid:commentId w16cid:paraId="4BB15C73" w16cid:durableId="269D1484"/>
  <w16cid:commentId w16cid:paraId="3C6AD150" w16cid:durableId="269D14CB"/>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3251B" w14:textId="77777777" w:rsidR="00821DE2" w:rsidRDefault="00821DE2">
      <w:r>
        <w:separator/>
      </w:r>
    </w:p>
    <w:p w14:paraId="24F35334" w14:textId="77777777" w:rsidR="00821DE2" w:rsidRDefault="00821DE2"/>
  </w:endnote>
  <w:endnote w:type="continuationSeparator" w:id="0">
    <w:p w14:paraId="130F1C3E" w14:textId="77777777" w:rsidR="00821DE2" w:rsidRDefault="00821DE2">
      <w:r>
        <w:continuationSeparator/>
      </w:r>
    </w:p>
    <w:p w14:paraId="45BB3384" w14:textId="77777777" w:rsidR="00821DE2" w:rsidRDefault="00821D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panose1 w:val="02040503060506020304"/>
    <w:charset w:val="00"/>
    <w:family w:val="roman"/>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embedRegular r:id="rId1" w:subsetted="1" w:fontKey="{702FEA75-16AB-4FFB-9F7A-380C95433F02}"/>
  </w:font>
  <w:font w:name="Myriad Pro Light">
    <w:altName w:val="Cambria"/>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charset w:val="01"/>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charset w:val="00"/>
    <w:family w:val="roman"/>
    <w:pitch w:val="default"/>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 w:fontKey="{80A50A3A-B7AA-4900-813B-1D1027BE9E31}"/>
    <w:embedItalic r:id="rId3" w:fontKey="{8558F436-779F-4B7E-9E79-A3E0E215554C}"/>
  </w:font>
  <w:font w:name="Cambria">
    <w:panose1 w:val="02040503050406030204"/>
    <w:charset w:val="00"/>
    <w:family w:val="roman"/>
    <w:pitch w:val="variable"/>
    <w:sig w:usb0="E00006FF" w:usb1="420024FF" w:usb2="02000000" w:usb3="00000000" w:csb0="0000019F" w:csb1="00000000"/>
    <w:embedRegular r:id="rId4" w:subsetted="1" w:fontKey="{2ECC62F7-8678-4014-8CAF-CDC8C1159B87}"/>
  </w:font>
  <w:font w:name="C059">
    <w:altName w:val="Calibri"/>
    <w:charset w:val="01"/>
    <w:family w:val="roman"/>
    <w:pitch w:val="variable"/>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DE13FE" w:rsidRDefault="00DE13FE">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DE13FE" w:rsidRDefault="00DE13FE">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321076"/>
      <w:docPartObj>
        <w:docPartGallery w:val="Page Numbers (Bottom of Page)"/>
        <w:docPartUnique/>
      </w:docPartObj>
    </w:sdtPr>
    <w:sdtEndPr>
      <w:rPr>
        <w:noProof/>
      </w:rPr>
    </w:sdtEndPr>
    <w:sdtContent>
      <w:p w14:paraId="446B99C2" w14:textId="7BC85DCA" w:rsidR="00DE13FE" w:rsidRDefault="00DE13FE" w:rsidP="00BF2A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DE13FE" w:rsidRDefault="00DE13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DE13FE" w:rsidRDefault="00DE13FE">
    <w:pPr>
      <w:pStyle w:val="Footer"/>
      <w:ind w:right="360"/>
    </w:pPr>
  </w:p>
  <w:p w14:paraId="44CF36BD" w14:textId="77777777" w:rsidR="00DE13FE" w:rsidRDefault="00DE13F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3CD0" w14:textId="77777777" w:rsidR="00DE13FE" w:rsidRDefault="00DE13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215D5E6" w14:textId="77777777" w:rsidR="00DE13FE" w:rsidRDefault="00DE13FE">
    <w:pPr>
      <w:pStyle w:val="Footer"/>
      <w:ind w:right="360"/>
    </w:pPr>
  </w:p>
  <w:p w14:paraId="5ABBA654" w14:textId="77777777" w:rsidR="00DE13FE" w:rsidRDefault="00DE13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55815" w14:textId="77777777" w:rsidR="00821DE2" w:rsidRDefault="00821DE2">
      <w:r>
        <w:separator/>
      </w:r>
    </w:p>
    <w:p w14:paraId="57E0C903" w14:textId="77777777" w:rsidR="00821DE2" w:rsidRDefault="00821DE2"/>
  </w:footnote>
  <w:footnote w:type="continuationSeparator" w:id="0">
    <w:p w14:paraId="5429FDE1" w14:textId="77777777" w:rsidR="00821DE2" w:rsidRDefault="00821DE2">
      <w:r>
        <w:continuationSeparator/>
      </w:r>
    </w:p>
    <w:p w14:paraId="69FD933A" w14:textId="77777777" w:rsidR="00821DE2" w:rsidRDefault="00821D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DE13FE" w:rsidRDefault="00DE13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274218297">
    <w:abstractNumId w:val="4"/>
  </w:num>
  <w:num w:numId="2" w16cid:durableId="686715735">
    <w:abstractNumId w:val="2"/>
  </w:num>
  <w:num w:numId="3" w16cid:durableId="994145236">
    <w:abstractNumId w:val="5"/>
  </w:num>
  <w:num w:numId="4" w16cid:durableId="2040664265">
    <w:abstractNumId w:val="3"/>
  </w:num>
  <w:num w:numId="5" w16cid:durableId="1506895006">
    <w:abstractNumId w:val="1"/>
  </w:num>
  <w:num w:numId="6" w16cid:durableId="11556844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017DD"/>
    <w:rsid w:val="00014D5E"/>
    <w:rsid w:val="000201D0"/>
    <w:rsid w:val="0003046A"/>
    <w:rsid w:val="0003250C"/>
    <w:rsid w:val="00045173"/>
    <w:rsid w:val="0004766F"/>
    <w:rsid w:val="00053A45"/>
    <w:rsid w:val="00062BEE"/>
    <w:rsid w:val="00065FBB"/>
    <w:rsid w:val="00067817"/>
    <w:rsid w:val="00073BDC"/>
    <w:rsid w:val="000822BF"/>
    <w:rsid w:val="00084923"/>
    <w:rsid w:val="00095F1A"/>
    <w:rsid w:val="000A1506"/>
    <w:rsid w:val="000A65BB"/>
    <w:rsid w:val="000B00BD"/>
    <w:rsid w:val="000D035D"/>
    <w:rsid w:val="000D2D84"/>
    <w:rsid w:val="000D5668"/>
    <w:rsid w:val="000E3415"/>
    <w:rsid w:val="000E75E3"/>
    <w:rsid w:val="00101D1F"/>
    <w:rsid w:val="00110A77"/>
    <w:rsid w:val="00111CAF"/>
    <w:rsid w:val="00121EEB"/>
    <w:rsid w:val="001379DD"/>
    <w:rsid w:val="00141659"/>
    <w:rsid w:val="00150B32"/>
    <w:rsid w:val="0015109A"/>
    <w:rsid w:val="00157E12"/>
    <w:rsid w:val="00174375"/>
    <w:rsid w:val="00183F17"/>
    <w:rsid w:val="00185249"/>
    <w:rsid w:val="001926B9"/>
    <w:rsid w:val="001978CD"/>
    <w:rsid w:val="001B5F8F"/>
    <w:rsid w:val="001E32A0"/>
    <w:rsid w:val="001E451C"/>
    <w:rsid w:val="001E68FE"/>
    <w:rsid w:val="001E6B12"/>
    <w:rsid w:val="002031A2"/>
    <w:rsid w:val="0024409A"/>
    <w:rsid w:val="0025005A"/>
    <w:rsid w:val="002729FB"/>
    <w:rsid w:val="002856E7"/>
    <w:rsid w:val="002A0533"/>
    <w:rsid w:val="002A7098"/>
    <w:rsid w:val="002A7D96"/>
    <w:rsid w:val="002C02A4"/>
    <w:rsid w:val="002C3431"/>
    <w:rsid w:val="002D0B8E"/>
    <w:rsid w:val="002F6AF0"/>
    <w:rsid w:val="00303BAB"/>
    <w:rsid w:val="003057EB"/>
    <w:rsid w:val="00310911"/>
    <w:rsid w:val="003112D8"/>
    <w:rsid w:val="0034482F"/>
    <w:rsid w:val="0034534C"/>
    <w:rsid w:val="0035002E"/>
    <w:rsid w:val="003547B0"/>
    <w:rsid w:val="00357396"/>
    <w:rsid w:val="003679A1"/>
    <w:rsid w:val="00384D67"/>
    <w:rsid w:val="003A0F5F"/>
    <w:rsid w:val="003B4AF3"/>
    <w:rsid w:val="003C2BE3"/>
    <w:rsid w:val="003D4161"/>
    <w:rsid w:val="003E5207"/>
    <w:rsid w:val="0041079D"/>
    <w:rsid w:val="004204C0"/>
    <w:rsid w:val="00422950"/>
    <w:rsid w:val="0042363F"/>
    <w:rsid w:val="00427112"/>
    <w:rsid w:val="00453717"/>
    <w:rsid w:val="004564CF"/>
    <w:rsid w:val="00463212"/>
    <w:rsid w:val="00477F7D"/>
    <w:rsid w:val="0048739F"/>
    <w:rsid w:val="0049449E"/>
    <w:rsid w:val="00496B72"/>
    <w:rsid w:val="00497010"/>
    <w:rsid w:val="004A742B"/>
    <w:rsid w:val="004C571F"/>
    <w:rsid w:val="004C7431"/>
    <w:rsid w:val="004E35E0"/>
    <w:rsid w:val="004E58B5"/>
    <w:rsid w:val="00502EC2"/>
    <w:rsid w:val="0050545D"/>
    <w:rsid w:val="00522BAB"/>
    <w:rsid w:val="005327A4"/>
    <w:rsid w:val="005329C7"/>
    <w:rsid w:val="00535F20"/>
    <w:rsid w:val="00551789"/>
    <w:rsid w:val="00552A07"/>
    <w:rsid w:val="0057127C"/>
    <w:rsid w:val="005754B8"/>
    <w:rsid w:val="00575965"/>
    <w:rsid w:val="00575EE2"/>
    <w:rsid w:val="00582D95"/>
    <w:rsid w:val="00585153"/>
    <w:rsid w:val="00591A57"/>
    <w:rsid w:val="0059535F"/>
    <w:rsid w:val="00597198"/>
    <w:rsid w:val="005B57D6"/>
    <w:rsid w:val="005D0C10"/>
    <w:rsid w:val="005D2065"/>
    <w:rsid w:val="005D707E"/>
    <w:rsid w:val="005F5C5C"/>
    <w:rsid w:val="0060172A"/>
    <w:rsid w:val="00604E00"/>
    <w:rsid w:val="00604F23"/>
    <w:rsid w:val="00605EDC"/>
    <w:rsid w:val="00614F2E"/>
    <w:rsid w:val="00616D68"/>
    <w:rsid w:val="00623884"/>
    <w:rsid w:val="006267EF"/>
    <w:rsid w:val="00631B3F"/>
    <w:rsid w:val="00631E32"/>
    <w:rsid w:val="0064353C"/>
    <w:rsid w:val="006532A9"/>
    <w:rsid w:val="0066266A"/>
    <w:rsid w:val="00683DE0"/>
    <w:rsid w:val="006908BD"/>
    <w:rsid w:val="00696205"/>
    <w:rsid w:val="006A6EF6"/>
    <w:rsid w:val="006B2581"/>
    <w:rsid w:val="006B4B13"/>
    <w:rsid w:val="006B6E61"/>
    <w:rsid w:val="006C5E19"/>
    <w:rsid w:val="006D2F6D"/>
    <w:rsid w:val="006E44EE"/>
    <w:rsid w:val="006E6BC5"/>
    <w:rsid w:val="006F268D"/>
    <w:rsid w:val="006F61EF"/>
    <w:rsid w:val="007009DA"/>
    <w:rsid w:val="0071182A"/>
    <w:rsid w:val="007130C0"/>
    <w:rsid w:val="007167D6"/>
    <w:rsid w:val="007179F0"/>
    <w:rsid w:val="00725E67"/>
    <w:rsid w:val="00727E1C"/>
    <w:rsid w:val="007331FF"/>
    <w:rsid w:val="0075317A"/>
    <w:rsid w:val="0075532A"/>
    <w:rsid w:val="007629D3"/>
    <w:rsid w:val="00784900"/>
    <w:rsid w:val="007A6844"/>
    <w:rsid w:val="007C1108"/>
    <w:rsid w:val="007C1383"/>
    <w:rsid w:val="007D381E"/>
    <w:rsid w:val="007D4898"/>
    <w:rsid w:val="007E19EA"/>
    <w:rsid w:val="007F3FDD"/>
    <w:rsid w:val="007F6792"/>
    <w:rsid w:val="00803489"/>
    <w:rsid w:val="00812A52"/>
    <w:rsid w:val="00821DE2"/>
    <w:rsid w:val="008348A2"/>
    <w:rsid w:val="00835CBD"/>
    <w:rsid w:val="00865479"/>
    <w:rsid w:val="008655C0"/>
    <w:rsid w:val="00881659"/>
    <w:rsid w:val="00896449"/>
    <w:rsid w:val="008A2EF5"/>
    <w:rsid w:val="008A3F81"/>
    <w:rsid w:val="008B3498"/>
    <w:rsid w:val="008B632C"/>
    <w:rsid w:val="008B7352"/>
    <w:rsid w:val="008D2DFE"/>
    <w:rsid w:val="008D3D15"/>
    <w:rsid w:val="008D567C"/>
    <w:rsid w:val="008F3C0D"/>
    <w:rsid w:val="00905885"/>
    <w:rsid w:val="00906C3C"/>
    <w:rsid w:val="00916F02"/>
    <w:rsid w:val="0092037A"/>
    <w:rsid w:val="009246AD"/>
    <w:rsid w:val="00927CDC"/>
    <w:rsid w:val="009328EB"/>
    <w:rsid w:val="00935500"/>
    <w:rsid w:val="009416A6"/>
    <w:rsid w:val="00957C0B"/>
    <w:rsid w:val="00967927"/>
    <w:rsid w:val="00984F9E"/>
    <w:rsid w:val="009A3C0C"/>
    <w:rsid w:val="009B0000"/>
    <w:rsid w:val="009B5B89"/>
    <w:rsid w:val="009C67D5"/>
    <w:rsid w:val="009E5F8E"/>
    <w:rsid w:val="009F7EA2"/>
    <w:rsid w:val="00A02D62"/>
    <w:rsid w:val="00A07614"/>
    <w:rsid w:val="00A269C9"/>
    <w:rsid w:val="00A444E1"/>
    <w:rsid w:val="00A460B5"/>
    <w:rsid w:val="00A46C91"/>
    <w:rsid w:val="00A66999"/>
    <w:rsid w:val="00A66EDD"/>
    <w:rsid w:val="00A71C00"/>
    <w:rsid w:val="00A75B62"/>
    <w:rsid w:val="00A76461"/>
    <w:rsid w:val="00A87C4F"/>
    <w:rsid w:val="00A90A17"/>
    <w:rsid w:val="00AB6222"/>
    <w:rsid w:val="00AC1839"/>
    <w:rsid w:val="00AC5F97"/>
    <w:rsid w:val="00AC6438"/>
    <w:rsid w:val="00AD4769"/>
    <w:rsid w:val="00AE4B97"/>
    <w:rsid w:val="00AE7450"/>
    <w:rsid w:val="00AF1765"/>
    <w:rsid w:val="00AF2AD1"/>
    <w:rsid w:val="00B10945"/>
    <w:rsid w:val="00B109F1"/>
    <w:rsid w:val="00B24AEC"/>
    <w:rsid w:val="00B42C29"/>
    <w:rsid w:val="00B5050C"/>
    <w:rsid w:val="00B563D9"/>
    <w:rsid w:val="00B63D39"/>
    <w:rsid w:val="00B71491"/>
    <w:rsid w:val="00B730FE"/>
    <w:rsid w:val="00B7618D"/>
    <w:rsid w:val="00B82859"/>
    <w:rsid w:val="00B8295E"/>
    <w:rsid w:val="00B875D7"/>
    <w:rsid w:val="00B90AA9"/>
    <w:rsid w:val="00B97259"/>
    <w:rsid w:val="00BB10FE"/>
    <w:rsid w:val="00BB1101"/>
    <w:rsid w:val="00BB1134"/>
    <w:rsid w:val="00BB4B2F"/>
    <w:rsid w:val="00BC3E2A"/>
    <w:rsid w:val="00BC7955"/>
    <w:rsid w:val="00BD0668"/>
    <w:rsid w:val="00BD0E4A"/>
    <w:rsid w:val="00BD5122"/>
    <w:rsid w:val="00BE533F"/>
    <w:rsid w:val="00BE629D"/>
    <w:rsid w:val="00BF2A88"/>
    <w:rsid w:val="00BF7AB1"/>
    <w:rsid w:val="00C02AEF"/>
    <w:rsid w:val="00C0507A"/>
    <w:rsid w:val="00C06CFC"/>
    <w:rsid w:val="00C10C9B"/>
    <w:rsid w:val="00C168F2"/>
    <w:rsid w:val="00C16A30"/>
    <w:rsid w:val="00C30403"/>
    <w:rsid w:val="00C45E7B"/>
    <w:rsid w:val="00C4769B"/>
    <w:rsid w:val="00C47A5D"/>
    <w:rsid w:val="00C57D4C"/>
    <w:rsid w:val="00C66013"/>
    <w:rsid w:val="00C72D78"/>
    <w:rsid w:val="00C77856"/>
    <w:rsid w:val="00C9140C"/>
    <w:rsid w:val="00C9398A"/>
    <w:rsid w:val="00CA15CA"/>
    <w:rsid w:val="00CB03D4"/>
    <w:rsid w:val="00CC0D17"/>
    <w:rsid w:val="00CD3D16"/>
    <w:rsid w:val="00CE1C3F"/>
    <w:rsid w:val="00CE2006"/>
    <w:rsid w:val="00D04024"/>
    <w:rsid w:val="00D0596F"/>
    <w:rsid w:val="00D13B1B"/>
    <w:rsid w:val="00D30748"/>
    <w:rsid w:val="00D32486"/>
    <w:rsid w:val="00D47F3C"/>
    <w:rsid w:val="00D61DBF"/>
    <w:rsid w:val="00D66756"/>
    <w:rsid w:val="00D76EA1"/>
    <w:rsid w:val="00D84587"/>
    <w:rsid w:val="00D86677"/>
    <w:rsid w:val="00D928D2"/>
    <w:rsid w:val="00DA20D6"/>
    <w:rsid w:val="00DA6E25"/>
    <w:rsid w:val="00DD1EEC"/>
    <w:rsid w:val="00DD29EF"/>
    <w:rsid w:val="00DD498A"/>
    <w:rsid w:val="00DE13FE"/>
    <w:rsid w:val="00DE78D2"/>
    <w:rsid w:val="00DF0817"/>
    <w:rsid w:val="00DF26F1"/>
    <w:rsid w:val="00DF59F4"/>
    <w:rsid w:val="00DF683D"/>
    <w:rsid w:val="00E074F2"/>
    <w:rsid w:val="00E07871"/>
    <w:rsid w:val="00E17A65"/>
    <w:rsid w:val="00E20DE8"/>
    <w:rsid w:val="00E2340D"/>
    <w:rsid w:val="00E32A18"/>
    <w:rsid w:val="00E46BD3"/>
    <w:rsid w:val="00E62C66"/>
    <w:rsid w:val="00E65825"/>
    <w:rsid w:val="00E75388"/>
    <w:rsid w:val="00E83D40"/>
    <w:rsid w:val="00E84CB9"/>
    <w:rsid w:val="00E96302"/>
    <w:rsid w:val="00EA282F"/>
    <w:rsid w:val="00EB1787"/>
    <w:rsid w:val="00EC1D81"/>
    <w:rsid w:val="00EC5391"/>
    <w:rsid w:val="00ED37ED"/>
    <w:rsid w:val="00EF3F2C"/>
    <w:rsid w:val="00F03E78"/>
    <w:rsid w:val="00F103D7"/>
    <w:rsid w:val="00F10E56"/>
    <w:rsid w:val="00F126DF"/>
    <w:rsid w:val="00F270EE"/>
    <w:rsid w:val="00F5421E"/>
    <w:rsid w:val="00F72A71"/>
    <w:rsid w:val="00F750C4"/>
    <w:rsid w:val="00F8537A"/>
    <w:rsid w:val="00F86E2D"/>
    <w:rsid w:val="00F91AD8"/>
    <w:rsid w:val="00F97782"/>
    <w:rsid w:val="00FB0516"/>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0B00BD"/>
    <w:pPr>
      <w:spacing w:after="0"/>
      <w:ind w:firstLine="187"/>
      <w:jc w:val="left"/>
    </w:pPr>
    <w:rPr>
      <w:rFonts w:ascii="Arno Pro" w:hAnsi="Arno Pro"/>
      <w:kern w:val="19"/>
      <w:sz w:val="17"/>
      <w:szCs w:val="14"/>
    </w:rPr>
  </w:style>
  <w:style w:type="paragraph" w:customStyle="1" w:styleId="TAMainText">
    <w:name w:val="TA_Main_Text"/>
    <w:basedOn w:val="Normal"/>
    <w:autoRedefine/>
    <w:qFormat/>
    <w:rsid w:val="0034482F"/>
    <w:pPr>
      <w:spacing w:after="60"/>
    </w:pPr>
    <w:rPr>
      <w:rFonts w:ascii="Arno Pro" w:hAnsi="Arno Pro"/>
      <w:kern w:val="21"/>
      <w:sz w:val="19"/>
    </w:rPr>
  </w:style>
  <w:style w:type="paragraph" w:customStyle="1" w:styleId="BATitle">
    <w:name w:val="BA_Title"/>
    <w:basedOn w:val="Normal"/>
    <w:next w:val="BBAuthorName"/>
    <w:autoRedefine/>
    <w:rsid w:val="00DE13FE"/>
    <w:pPr>
      <w:spacing w:after="180"/>
      <w:jc w:val="center"/>
      <w:pPrChange w:id="0" w:author="Bevilacqua, Philip C" w:date="2022-08-09T16:27:00Z">
        <w:pPr>
          <w:spacing w:after="180"/>
        </w:pPr>
      </w:pPrChange>
    </w:pPr>
    <w:rPr>
      <w:rFonts w:ascii="Myriad Pro Light" w:hAnsi="Myriad Pro Light"/>
      <w:b/>
      <w:kern w:val="36"/>
      <w:sz w:val="34"/>
      <w:rPrChange w:id="0" w:author="Bevilacqua, Philip C" w:date="2022-08-09T16:27:00Z">
        <w:rPr>
          <w:rFonts w:ascii="Myriad Pro Light" w:hAnsi="Myriad Pro Light"/>
          <w:b/>
          <w:kern w:val="36"/>
          <w:sz w:val="34"/>
          <w:lang w:val="en-US" w:eastAsia="en-US" w:bidi="ar-SA"/>
        </w:rPr>
      </w:rPrChange>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autoRedefine/>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C57D4C"/>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autoRedefine/>
    <w:qFormat/>
    <w:rsid w:val="007A6844"/>
    <w:pPr>
      <w:spacing w:after="120"/>
    </w:pPr>
    <w:rPr>
      <w:rFonts w:ascii="Arno Pro" w:hAnsi="Arno Pro"/>
      <w:b/>
      <w:bCs/>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F72A71"/>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C57D4C"/>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F72A71"/>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26117</Words>
  <Characters>148872</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174640</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2</cp:revision>
  <cp:lastPrinted>2022-07-28T13:36:00Z</cp:lastPrinted>
  <dcterms:created xsi:type="dcterms:W3CDTF">2022-08-11T17:32:00Z</dcterms:created>
  <dcterms:modified xsi:type="dcterms:W3CDTF">2022-08-11T17:32:00Z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id="ilGmTLtx"/&gt;&lt;style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