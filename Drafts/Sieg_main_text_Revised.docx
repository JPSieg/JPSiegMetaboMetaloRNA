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5A97BAC8" w:rsidR="00A66EDD" w:rsidRPr="00DD1EEC" w:rsidRDefault="00C57D4C" w:rsidP="00D374B0">
      <w:pPr>
        <w:pStyle w:val="BATitle"/>
      </w:pPr>
      <w:r w:rsidRPr="00C57D4C">
        <w:t xml:space="preserve">The Metabolome Weakens RNA </w:t>
      </w:r>
      <w:r w:rsidR="00753E84">
        <w:t>Thermodynamic</w:t>
      </w:r>
      <w:r w:rsidRPr="00C57D4C">
        <w:t xml:space="preserve"> Stability and</w:t>
      </w:r>
      <w:r w:rsidR="00D9797F">
        <w:br/>
      </w:r>
      <w:r w:rsidRPr="00C57D4C">
        <w:t xml:space="preserve"> </w:t>
      </w:r>
      <w:r w:rsidR="00753E84">
        <w:t>Strengthens</w:t>
      </w:r>
      <w:r w:rsidRPr="00C57D4C">
        <w:t xml:space="preserve"> RNA Chemical Stability</w:t>
      </w:r>
    </w:p>
    <w:p w14:paraId="6DD927DD" w14:textId="0EE13648" w:rsidR="00C57D4C" w:rsidRPr="00C57D4C" w:rsidRDefault="00C57D4C" w:rsidP="00C57D4C">
      <w:pPr>
        <w:pStyle w:val="BBAuthorName"/>
      </w:pPr>
      <w:r w:rsidRPr="00C57D4C">
        <w:t>Jacob P. Sieg</w:t>
      </w:r>
      <w:r w:rsidRPr="00C57D4C">
        <w:rPr>
          <w:vertAlign w:val="superscript"/>
        </w:rPr>
        <w:t>1,2</w:t>
      </w:r>
      <w:r w:rsidRPr="00C57D4C">
        <w:t xml:space="preserve">, Lauren </w:t>
      </w:r>
      <w:r w:rsidR="00E97738">
        <w:t xml:space="preserve">N. </w:t>
      </w:r>
      <w:r w:rsidRPr="00C57D4C">
        <w:t>McKinley</w:t>
      </w:r>
      <w:r w:rsidRPr="00C57D4C">
        <w:rPr>
          <w:vertAlign w:val="superscript"/>
        </w:rPr>
        <w:t>1,2</w:t>
      </w:r>
      <w:r w:rsidRPr="00C57D4C">
        <w:t xml:space="preserve">, Melanie </w:t>
      </w:r>
      <w:r w:rsidR="00E97738">
        <w:t xml:space="preserve">J. </w:t>
      </w:r>
      <w:r w:rsidRPr="00C57D4C">
        <w:t>Huot</w:t>
      </w:r>
      <w:r w:rsidR="003112D8" w:rsidRPr="003112D8">
        <w:rPr>
          <w:vertAlign w:val="superscript"/>
        </w:rPr>
        <w:t>3,4</w:t>
      </w:r>
      <w:r w:rsidRPr="00C57D4C">
        <w:t>, Neela H. Yennawar</w:t>
      </w:r>
      <w:r w:rsidR="003112D8">
        <w:rPr>
          <w:vertAlign w:val="superscript"/>
        </w:rPr>
        <w:t>5</w:t>
      </w:r>
      <w:r w:rsidRPr="00C57D4C">
        <w:t xml:space="preserve">, and </w:t>
      </w:r>
      <w:r w:rsidR="00DE13FE">
        <w:br/>
      </w:r>
      <w:r w:rsidRPr="00C57D4C">
        <w:t>Philip C. Bevilacqua*</w:t>
      </w:r>
      <w:r w:rsidRPr="00C57D4C">
        <w:rPr>
          <w:vertAlign w:val="superscript"/>
        </w:rPr>
        <w:t>1,2,3</w:t>
      </w:r>
    </w:p>
    <w:p w14:paraId="3F99F099" w14:textId="77777777" w:rsidR="00C57D4C" w:rsidRPr="00C57D4C" w:rsidRDefault="00C57D4C" w:rsidP="00F011AD">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F011AD">
      <w:pPr>
        <w:pStyle w:val="BCAuthorAddress"/>
      </w:pPr>
      <w:r w:rsidRPr="00C57D4C">
        <w:rPr>
          <w:vertAlign w:val="superscript"/>
        </w:rPr>
        <w:t>2</w:t>
      </w:r>
      <w:r w:rsidRPr="00C57D4C">
        <w:t>Center for RNA Molecular Biology, Pennsylvania State University, University Park, PA 16802.</w:t>
      </w:r>
    </w:p>
    <w:p w14:paraId="695E0250" w14:textId="21E6BFF7" w:rsidR="00C57D4C" w:rsidRDefault="00C57D4C" w:rsidP="00F011AD">
      <w:pPr>
        <w:pStyle w:val="BCAuthorAddress"/>
      </w:pPr>
      <w:r w:rsidRPr="00C57D4C">
        <w:rPr>
          <w:vertAlign w:val="superscript"/>
        </w:rPr>
        <w:t>3</w:t>
      </w:r>
      <w:r w:rsidRPr="00C57D4C">
        <w:t>Department of Biochemistry and Molecular Biology, Pennsylvania State University, University Park, PA 16802.</w:t>
      </w:r>
    </w:p>
    <w:p w14:paraId="2C5F1B7B" w14:textId="46BD2CA3" w:rsidR="003112D8" w:rsidRPr="003112D8" w:rsidRDefault="003112D8" w:rsidP="00F011AD">
      <w:pPr>
        <w:pStyle w:val="BCAuthorAddress"/>
      </w:pPr>
      <w:r>
        <w:rPr>
          <w:vertAlign w:val="superscript"/>
        </w:rPr>
        <w:t>4</w:t>
      </w:r>
      <w:r w:rsidRPr="00C57D4C">
        <w:t>Department of Bio</w:t>
      </w:r>
      <w:r>
        <w:t>logy</w:t>
      </w:r>
      <w:r w:rsidRPr="00C57D4C">
        <w:t>, Pennsylvania State University, University Park, PA 16802.</w:t>
      </w:r>
    </w:p>
    <w:p w14:paraId="568BB325" w14:textId="0818E268" w:rsidR="00C57D4C" w:rsidRPr="00C57D4C" w:rsidRDefault="003112D8" w:rsidP="00F011AD">
      <w:pPr>
        <w:pStyle w:val="BCAuthorAddress"/>
      </w:pPr>
      <w:r>
        <w:rPr>
          <w:vertAlign w:val="superscript"/>
        </w:rPr>
        <w:t>5</w:t>
      </w:r>
      <w:r w:rsidR="00C57D4C" w:rsidRPr="00C57D4C">
        <w:t>The</w:t>
      </w:r>
      <w:r w:rsidR="00C57D4C" w:rsidRPr="00C57D4C">
        <w:rPr>
          <w:vertAlign w:val="superscript"/>
        </w:rPr>
        <w:t xml:space="preserve"> </w:t>
      </w:r>
      <w:r w:rsidR="00C57D4C" w:rsidRPr="00C57D4C">
        <w:t>Huck Institutes of the Life Sciences, The Pennsylvania State University, University Park, PA 16802.</w:t>
      </w:r>
    </w:p>
    <w:p w14:paraId="11FEF727" w14:textId="333E2067"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 xml:space="preserve">Magnesium ion, Metabolites, Chelated magnesium, RNA folding, RNA function, </w:t>
      </w:r>
      <w:r w:rsidR="00784900">
        <w:rPr>
          <w:i/>
          <w:kern w:val="22"/>
          <w:sz w:val="20"/>
        </w:rPr>
        <w:t>N</w:t>
      </w:r>
      <w:r w:rsidRPr="00C57D4C">
        <w:rPr>
          <w:i/>
          <w:kern w:val="22"/>
          <w:sz w:val="20"/>
        </w:rPr>
        <w:t>ear-cellular condition</w:t>
      </w:r>
    </w:p>
    <w:p w14:paraId="5A9BE755" w14:textId="1D60F6B8" w:rsidR="00A66EDD" w:rsidRPr="00A0500F" w:rsidRDefault="00A0500F" w:rsidP="007F6792">
      <w:pPr>
        <w:pStyle w:val="StyleBIEmailAddress95pt"/>
        <w:rPr>
          <w:color w:val="FF0000"/>
        </w:rPr>
      </w:pPr>
      <w:r w:rsidRPr="00A0500F">
        <w:rPr>
          <w:color w:val="FF0000"/>
        </w:rPr>
        <w:t>Image in abstract is for Table of Contents use only</w:t>
      </w:r>
    </w:p>
    <w:p w14:paraId="06DD2332" w14:textId="58630DBA" w:rsidR="00A0500F" w:rsidRPr="007F6792" w:rsidRDefault="00A0500F" w:rsidP="007F6792">
      <w:pPr>
        <w:pStyle w:val="StyleBIEmailAddress95pt"/>
        <w:sectPr w:rsidR="00A0500F" w:rsidRPr="007F6792" w:rsidSect="00984F9E">
          <w:footerReference w:type="even" r:id="rId8"/>
          <w:footerReference w:type="default" r:id="rId9"/>
          <w:type w:val="continuous"/>
          <w:pgSz w:w="12240" w:h="15840" w:code="1"/>
          <w:pgMar w:top="720" w:right="1094" w:bottom="720" w:left="1094" w:header="720" w:footer="720" w:gutter="0"/>
          <w:cols w:space="720"/>
          <w:titlePg/>
        </w:sectPr>
      </w:pPr>
    </w:p>
    <w:p w14:paraId="6C9BEBC9" w14:textId="13764466" w:rsidR="00552A07" w:rsidRPr="00BE533F" w:rsidRDefault="00477268" w:rsidP="00D374B0">
      <w:pPr>
        <w:pStyle w:val="BDAbstract"/>
      </w:pPr>
      <w:r w:rsidRPr="00D374B0">
        <w:rPr>
          <w:b/>
          <w:noProof/>
        </w:rPr>
        <w:drawing>
          <wp:anchor distT="0" distB="0" distL="114300" distR="114300" simplePos="0" relativeHeight="251658240" behindDoc="1" locked="0" layoutInCell="1" allowOverlap="1" wp14:anchorId="361C0138" wp14:editId="24BA45E5">
            <wp:simplePos x="0" y="0"/>
            <wp:positionH relativeFrom="column">
              <wp:posOffset>3535782</wp:posOffset>
            </wp:positionH>
            <wp:positionV relativeFrom="paragraph">
              <wp:posOffset>709930</wp:posOffset>
            </wp:positionV>
            <wp:extent cx="2971806" cy="1600203"/>
            <wp:effectExtent l="0" t="0" r="0" b="0"/>
            <wp:wrapTight wrapText="bothSides">
              <wp:wrapPolygon edited="0">
                <wp:start x="0" y="0"/>
                <wp:lineTo x="0" y="21343"/>
                <wp:lineTo x="21462" y="21343"/>
                <wp:lineTo x="21462" y="0"/>
                <wp:lineTo x="0" y="0"/>
              </wp:wrapPolygon>
            </wp:wrapTight>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10"/>
                    <a:stretch>
                      <a:fillRect/>
                    </a:stretch>
                  </pic:blipFill>
                  <pic:spPr>
                    <a:xfrm>
                      <a:off x="0" y="0"/>
                      <a:ext cx="2971806" cy="1600203"/>
                    </a:xfrm>
                    <a:prstGeom prst="rect">
                      <a:avLst/>
                    </a:prstGeom>
                  </pic:spPr>
                </pic:pic>
              </a:graphicData>
            </a:graphic>
            <wp14:sizeRelH relativeFrom="page">
              <wp14:pctWidth>0</wp14:pctWidth>
            </wp14:sizeRelH>
            <wp14:sizeRelV relativeFrom="page">
              <wp14:pctHeight>0</wp14:pctHeight>
            </wp14:sizeRelV>
          </wp:anchor>
        </w:drawing>
      </w:r>
      <w:r w:rsidR="00F011AD" w:rsidRPr="00D374B0">
        <w:rPr>
          <w:b/>
        </w:rPr>
        <w:t>Abstract</w:t>
      </w:r>
      <w:r w:rsidR="00F011AD">
        <w:t xml:space="preserve">  </w:t>
      </w:r>
      <w:r w:rsidR="00916F02">
        <w:t>W</w:t>
      </w:r>
      <w:r w:rsidR="00C57D4C" w:rsidRPr="00C57D4C">
        <w:t>e examine</w:t>
      </w:r>
      <w:r w:rsidR="00916F02">
        <w:t>d</w:t>
      </w:r>
      <w:r w:rsidR="00C57D4C" w:rsidRPr="00C57D4C">
        <w:t xml:space="preserve"> the complex network of interactions among</w:t>
      </w:r>
      <w:r w:rsidR="00E97738">
        <w:t>st</w:t>
      </w:r>
      <w:r w:rsidR="00C57D4C" w:rsidRPr="00C57D4C">
        <w:t xml:space="preserve"> RNA, the metabolome, and divalent Mg</w:t>
      </w:r>
      <w:r w:rsidR="00C57D4C" w:rsidRPr="00C57D4C">
        <w:rPr>
          <w:vertAlign w:val="superscript"/>
        </w:rPr>
        <w:t>2+</w:t>
      </w:r>
      <w:r w:rsidR="00C57D4C" w:rsidRPr="00C57D4C">
        <w:t xml:space="preserve"> </w:t>
      </w:r>
      <w:r w:rsidR="00E97738">
        <w:t>under</w:t>
      </w:r>
      <w:r w:rsidR="00C57D4C" w:rsidRPr="00C57D4C">
        <w:t xml:space="preserve"> conditions that mimic the </w:t>
      </w:r>
      <w:r w:rsidR="00C57D4C" w:rsidRPr="00C57D4C">
        <w:rPr>
          <w:i/>
          <w:iCs/>
        </w:rPr>
        <w:t xml:space="preserve">E. coli </w:t>
      </w:r>
      <w:r w:rsidR="00C57D4C" w:rsidRPr="00C57D4C">
        <w:t>cytoplasm. We determined Mg</w:t>
      </w:r>
      <w:r w:rsidR="00C57D4C" w:rsidRPr="00C57D4C">
        <w:rPr>
          <w:vertAlign w:val="superscript"/>
        </w:rPr>
        <w:t>2+</w:t>
      </w:r>
      <w:r w:rsidR="00C57D4C" w:rsidRPr="00C57D4C">
        <w:t xml:space="preserve"> binding constants for the top 15 </w:t>
      </w:r>
      <w:r w:rsidR="00C57D4C" w:rsidRPr="00C57D4C">
        <w:rPr>
          <w:i/>
          <w:iCs/>
        </w:rPr>
        <w:t xml:space="preserve">E. coli </w:t>
      </w:r>
      <w:r w:rsidR="00C57D4C" w:rsidRPr="00C57D4C">
        <w:t xml:space="preserve">metabolites, comprising 80% of the total metabolome, at physiological pH and monovalent ion concentrations. These data were used to inform </w:t>
      </w:r>
      <w:r w:rsidR="002A0533">
        <w:t xml:space="preserve">the </w:t>
      </w:r>
      <w:r w:rsidR="00C57D4C" w:rsidRPr="00C57D4C">
        <w:t xml:space="preserve">development of an artificial cytoplasm that mimics </w:t>
      </w:r>
      <w:r w:rsidR="00C57D4C" w:rsidRPr="00C57D4C">
        <w:rPr>
          <w:i/>
          <w:iCs/>
        </w:rPr>
        <w:t>in vivo E. coli</w:t>
      </w:r>
      <w:r w:rsidR="00C57D4C" w:rsidRPr="00C57D4C">
        <w:t xml:space="preserve"> conditions, </w:t>
      </w:r>
      <w:r w:rsidR="00DE13FE">
        <w:t xml:space="preserve">which we </w:t>
      </w:r>
      <w:r w:rsidR="00C57D4C" w:rsidRPr="00C57D4C">
        <w:t xml:space="preserve">term “Eco80”. We empirically determined that the mixture of </w:t>
      </w:r>
      <w:r w:rsidR="00C57D4C" w:rsidRPr="00C57D4C">
        <w:rPr>
          <w:i/>
          <w:iCs/>
        </w:rPr>
        <w:t xml:space="preserve">E. coli </w:t>
      </w:r>
      <w:r w:rsidR="00C57D4C" w:rsidRPr="00C57D4C">
        <w:t>metabolites in Eco80 approximate</w:t>
      </w:r>
      <w:r w:rsidR="00916F02">
        <w:t>d</w:t>
      </w:r>
      <w:r w:rsidR="00C57D4C" w:rsidRPr="00C57D4C">
        <w:t xml:space="preserve"> single</w:t>
      </w:r>
      <w:r w:rsidR="001D529D">
        <w:t>-</w:t>
      </w:r>
      <w:r w:rsidR="00C57D4C" w:rsidRPr="00C57D4C">
        <w:t>site binding behavior towards Mg</w:t>
      </w:r>
      <w:r w:rsidR="00C57D4C" w:rsidRPr="00C57D4C">
        <w:rPr>
          <w:vertAlign w:val="superscript"/>
        </w:rPr>
        <w:t>2+</w:t>
      </w:r>
      <w:r w:rsidR="00C57D4C" w:rsidRPr="00C57D4C">
        <w:t xml:space="preserve"> in the biologically relevant free Mg</w:t>
      </w:r>
      <w:r w:rsidR="00C57D4C" w:rsidRPr="00C57D4C">
        <w:rPr>
          <w:vertAlign w:val="superscript"/>
        </w:rPr>
        <w:t>2+</w:t>
      </w:r>
      <w:r w:rsidR="00C57D4C" w:rsidRPr="00C57D4C">
        <w:t xml:space="preserve"> range of ~0.5 to 3 mM Mg</w:t>
      </w:r>
      <w:r w:rsidR="00C57D4C" w:rsidRPr="00C57D4C">
        <w:rPr>
          <w:vertAlign w:val="superscript"/>
        </w:rPr>
        <w:t>2+</w:t>
      </w:r>
      <w:r w:rsidR="00C57D4C" w:rsidRPr="00C57D4C">
        <w:t>, using a Mg</w:t>
      </w:r>
      <w:r w:rsidR="00C57D4C" w:rsidRPr="00C57D4C">
        <w:rPr>
          <w:vertAlign w:val="superscript"/>
        </w:rPr>
        <w:t>2+</w:t>
      </w:r>
      <w:r w:rsidR="00ED0E82">
        <w:t>-</w:t>
      </w:r>
      <w:r w:rsidR="00C57D4C" w:rsidRPr="00C57D4C">
        <w:t>sensitive fluorescent dye. Effects of Eco80 conditions on the thermodynamic stability, chemical stability, structure, and catalysis of RNA were examined. We f</w:t>
      </w:r>
      <w:r w:rsidR="002A0533">
        <w:t>ound</w:t>
      </w:r>
      <w:r w:rsidR="00C57D4C" w:rsidRPr="00C57D4C">
        <w:t xml:space="preserve"> that Eco80</w:t>
      </w:r>
      <w:r w:rsidR="00C57D4C" w:rsidRPr="00C57D4C">
        <w:rPr>
          <w:i/>
          <w:iCs/>
        </w:rPr>
        <w:t xml:space="preserve"> </w:t>
      </w:r>
      <w:r w:rsidR="00C57D4C" w:rsidRPr="00C57D4C">
        <w:t>conditions lead to opposing effects on the thermodynamic and chemical stability of RNA</w:t>
      </w:r>
      <w:bookmarkStart w:id="0" w:name="_Hlk108790662"/>
      <w:r w:rsidR="00C57D4C" w:rsidRPr="00C57D4C">
        <w:t>. In particular, the thermodynamic stability of RNA helices was weakened</w:t>
      </w:r>
      <w:r w:rsidR="00DE13FE">
        <w:t xml:space="preserve"> by </w:t>
      </w:r>
      <w:r w:rsidR="00D9797F">
        <w:t>0.6</w:t>
      </w:r>
      <w:r w:rsidR="001D529D">
        <w:t>9</w:t>
      </w:r>
      <w:r w:rsidR="001D529D">
        <w:rPr>
          <w:rFonts w:ascii="Cambria" w:hAnsi="Cambria"/>
        </w:rPr>
        <w:t>±</w:t>
      </w:r>
      <w:r w:rsidR="001D529D">
        <w:t>0.12</w:t>
      </w:r>
      <w:r w:rsidR="00DE13FE">
        <w:t xml:space="preserve"> kcal/mol</w:t>
      </w:r>
      <w:r w:rsidR="00C57D4C" w:rsidRPr="00C57D4C">
        <w:t xml:space="preserve"> while the chemical stability </w:t>
      </w:r>
      <w:r w:rsidR="00916F02">
        <w:t>was</w:t>
      </w:r>
      <w:r w:rsidR="00C57D4C" w:rsidRPr="00C57D4C">
        <w:t xml:space="preserve"> enhanced</w:t>
      </w:r>
      <w:r w:rsidR="00DE13FE">
        <w:t xml:space="preserve"> ~</w:t>
      </w:r>
      <w:r w:rsidR="00D9797F">
        <w:t>2</w:t>
      </w:r>
      <w:r w:rsidR="00E97738">
        <w:t>-</w:t>
      </w:r>
      <w:r w:rsidR="00D9797F">
        <w:t>fold</w:t>
      </w:r>
      <w:r w:rsidR="00C57D4C" w:rsidRPr="00C57D4C">
        <w:t>, which can be understood using the speciation of Mg</w:t>
      </w:r>
      <w:r w:rsidR="00C57D4C" w:rsidRPr="00C57D4C">
        <w:rPr>
          <w:vertAlign w:val="superscript"/>
        </w:rPr>
        <w:t>2+</w:t>
      </w:r>
      <w:r w:rsidR="00C57D4C" w:rsidRPr="00C57D4C">
        <w:t xml:space="preserve"> between weak and strong Mg</w:t>
      </w:r>
      <w:r w:rsidR="00C57D4C" w:rsidRPr="00C57D4C">
        <w:rPr>
          <w:vertAlign w:val="superscript"/>
        </w:rPr>
        <w:t>2+</w:t>
      </w:r>
      <w:r w:rsidR="00C57D4C" w:rsidRPr="00C57D4C">
        <w:t xml:space="preserve">-metabolite complexes in Eco80. Overall, the </w:t>
      </w:r>
      <w:r w:rsidR="001D529D">
        <w:t>use</w:t>
      </w:r>
      <w:r w:rsidR="00C57D4C" w:rsidRPr="00C57D4C">
        <w:t xml:space="preserve"> of Eco80 reflects RNA function </w:t>
      </w:r>
      <w:r w:rsidR="00C57D4C" w:rsidRPr="00C57D4C">
        <w:rPr>
          <w:i/>
          <w:iCs/>
        </w:rPr>
        <w:t xml:space="preserve">in vivo </w:t>
      </w:r>
      <w:r w:rsidR="00C57D4C" w:rsidRPr="00C57D4C">
        <w:t>and enhance</w:t>
      </w:r>
      <w:r w:rsidR="00D92118">
        <w:t>s</w:t>
      </w:r>
      <w:r w:rsidR="00C57D4C" w:rsidRPr="00C57D4C">
        <w:t xml:space="preserve"> the biological relevance of mechanistic studies of RNA.</w:t>
      </w:r>
      <w:bookmarkEnd w:id="0"/>
    </w:p>
    <w:p w14:paraId="34B167D2" w14:textId="4F969EE7" w:rsidR="00287A40" w:rsidRDefault="00287A40" w:rsidP="00664582">
      <w:pPr>
        <w:pStyle w:val="TAMainText"/>
        <w:sectPr w:rsidR="00287A40" w:rsidSect="004E35E0">
          <w:type w:val="continuous"/>
          <w:pgSz w:w="12240" w:h="15840"/>
          <w:pgMar w:top="720" w:right="1094" w:bottom="720" w:left="1094" w:header="720" w:footer="720" w:gutter="0"/>
          <w:cols w:space="461"/>
        </w:sectPr>
      </w:pPr>
    </w:p>
    <w:p w14:paraId="3D9CBD9D" w14:textId="77777777" w:rsidR="00935500" w:rsidRPr="00D374B0" w:rsidRDefault="00935500" w:rsidP="00664582">
      <w:pPr>
        <w:pStyle w:val="TAMainText"/>
        <w:rPr>
          <w:b/>
          <w:bCs/>
        </w:rPr>
      </w:pPr>
      <w:r w:rsidRPr="00D374B0">
        <w:rPr>
          <w:b/>
          <w:bCs/>
        </w:rPr>
        <w:t>Introduction</w:t>
      </w:r>
    </w:p>
    <w:p w14:paraId="41230095" w14:textId="1B7D4B44" w:rsidR="00935500" w:rsidRPr="00935500" w:rsidRDefault="00935500" w:rsidP="00664582">
      <w:pPr>
        <w:pStyle w:val="TAMainText"/>
      </w:pPr>
      <w:r w:rsidRPr="00935500">
        <w:t xml:space="preserve">RNA serves as the conduit of genetic information in the Central Dogma of Molecular Biology and performs numerous functions in </w:t>
      </w:r>
      <w:r w:rsidR="002455DA">
        <w:t>cells</w:t>
      </w:r>
      <w:r w:rsidRPr="00935500">
        <w:t xml:space="preserve"> owing to </w:t>
      </w:r>
      <w:r w:rsidR="003A71E0">
        <w:t>its capacity</w:t>
      </w:r>
      <w:r w:rsidRPr="00935500">
        <w:t xml:space="preserve"> to form compl</w:t>
      </w:r>
      <w:r w:rsidR="003A71E0">
        <w:t>ex</w:t>
      </w:r>
      <w:r w:rsidRPr="00935500">
        <w:t>,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 xml:space="preserve">insight into RNA structure and function </w:t>
      </w:r>
      <w:r w:rsidR="0048739F">
        <w:t xml:space="preserve">in </w:t>
      </w:r>
      <w:r w:rsidRPr="00935500">
        <w:t>cells.</w:t>
      </w:r>
      <w:r w:rsidRPr="00935500">
        <w:fldChar w:fldCharType="begin"/>
      </w:r>
      <w:r w:rsidR="001D529D">
        <w:instrText xml:space="preserve"> ADDIN ZOTERO_ITEM CSL_CITATION {"citationID":"8HfcrDxC","properties":{"formattedCitation":"\\super 2\\uc0\\u8211{}5\\nosupersub{}","plainCitation":"2–5","noteIndex":0},"citationItems":[{"id":117,"uris":["http://zotero.org/users/4485201/items/RZUP7BW8"],"itemData":{"id":117,"type":"article-journal","abstract":"RNA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Methods","language":"en","license":"2016 Nature Publishing Group, a division of Macmillan Publishers Limited. All Rights Reserved.","note":"number: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Commun","language":"en","license":"2022 The Author(s)","note":"number: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äär","given":"Anders"},{"family":"Griffiths","given":"Anthony"},{"family":"Rouskin","given":"Silvi"}],"issued":{"date-parts":[["2022",3,2]]}}},{"id":2293,"uris":["http://zotero.org/users/4485201/items/E4IBYZMX"],"itemData":{"id":2293,"type":"article-journal","abstract":"The rapidly growing popularity of RNA structure probing methods is leading to increasingly large amounts of available RNA structure information. This demands the development of efficient tools for the identification of RNAs sharing regions of structural similarity by direct comparison of their reactivity profiles, hence enabling the discovery of conserved structural features. We here introduce SHAPEwarp, a largely sequence-agnostic SHAPE-guided algorithm for the identification of structurally-similar regions in RNA molecules. Analysis of Dengue, Zika and coronavirus genomes recapitulates known regulatory RNA structures and identifies novel highly-conserved structural elements. This work represents a preliminary step towards the model-free search and identification of shared and conserved RNA structural features within transcriptomes.","container-title":"Nature Communications","DOI":"10.1038/s41467-022-29398-y","ISSN":"2041-1723","issue":"1","journalAbbreviation":"Nat Commun","language":"en","license":"2022 The Author(s)","note":"number: 1\npublisher: Nature Publishing Group","page":"1722","source":"www.nature.com","title":"SHAPE-guided RNA structure homology search and motif discovery","volume":"13","author":[{"family":"Morandi","given":"Edoardo"},{"family":"Hemert","given":"Martijn J.","non-dropping-particle":"van"},{"family":"Incarnato","given":"Danny"}],"issued":{"date-parts":[["2022",3,31]]}}}],"schema":"https://github.com/citation-style-language/schema/raw/master/csl-citation.json"} </w:instrText>
      </w:r>
      <w:r w:rsidRPr="00935500">
        <w:fldChar w:fldCharType="separate"/>
      </w:r>
      <w:r w:rsidR="001D529D" w:rsidRPr="001D529D">
        <w:rPr>
          <w:szCs w:val="24"/>
          <w:vertAlign w:val="superscript"/>
        </w:rPr>
        <w:t>2–5</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w:t>
      </w:r>
      <w:r w:rsidR="00511ECF">
        <w:t>1,0</w:t>
      </w:r>
      <w:r w:rsidRPr="00935500">
        <w:t>00 mM monovalent metal ions and 0.5 to 50 mM free divalent magnesium ions (Mg</w:t>
      </w:r>
      <w:r w:rsidRPr="00935500">
        <w:rPr>
          <w:vertAlign w:val="superscript"/>
        </w:rPr>
        <w:t>2+</w:t>
      </w:r>
      <w:r w:rsidRPr="00935500">
        <w:t>) with a dilute buffer.</w:t>
      </w:r>
      <w:r w:rsidRPr="00935500">
        <w:fldChar w:fldCharType="begin"/>
      </w:r>
      <w:r w:rsidR="001D529D">
        <w:instrText xml:space="preserve"> ADDIN ZOTERO_ITEM CSL_CITATION {"citationID":"agp9jnq69v","properties":{"formattedCitation":"\\super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001D529D" w:rsidRPr="001D529D">
        <w:rPr>
          <w:szCs w:val="24"/>
          <w:vertAlign w:val="superscript"/>
        </w:rPr>
        <w:t>6</w:t>
      </w:r>
      <w:r w:rsidRPr="00935500">
        <w:fldChar w:fldCharType="end"/>
      </w:r>
      <w:r w:rsidRPr="00935500">
        <w:t xml:space="preserve"> </w:t>
      </w:r>
      <w:r w:rsidRPr="0048739F">
        <w:rPr>
          <w:i/>
          <w:iCs/>
        </w:rPr>
        <w:t>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w:t>
      </w:r>
      <w:r w:rsidR="00FC7D07">
        <w:t xml:space="preserve"> mechanistically-tractable</w:t>
      </w:r>
      <w:r w:rsidRPr="00935500">
        <w:t xml:space="preserve"> biologically-relevant insight </w:t>
      </w:r>
      <w:r w:rsidRPr="00935500">
        <w:rPr>
          <w:i/>
          <w:iCs/>
        </w:rPr>
        <w:t>in</w:t>
      </w:r>
      <w:r w:rsidRPr="00935500">
        <w:t xml:space="preserve"> </w:t>
      </w:r>
      <w:r w:rsidRPr="00935500">
        <w:rPr>
          <w:i/>
          <w:iCs/>
        </w:rPr>
        <w:t>vitro</w:t>
      </w:r>
      <w:r w:rsidRPr="00935500">
        <w:t>.</w:t>
      </w:r>
      <w:r w:rsidRPr="00935500">
        <w:fldChar w:fldCharType="begin"/>
      </w:r>
      <w:r w:rsidR="001D529D">
        <w:instrText xml:space="preserve"> ADDIN ZOTERO_ITEM CSL_CITATION {"citationID":"a1ej8g4r6o2","properties":{"formattedCitation":"\\super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001D529D" w:rsidRPr="001D529D">
        <w:rPr>
          <w:szCs w:val="24"/>
          <w:vertAlign w:val="superscript"/>
        </w:rPr>
        <w:t>6</w:t>
      </w:r>
      <w:r w:rsidRPr="00935500">
        <w:fldChar w:fldCharType="end"/>
      </w:r>
    </w:p>
    <w:p w14:paraId="7310762E" w14:textId="2B1B8A3E" w:rsidR="009B0000" w:rsidRPr="00935500" w:rsidRDefault="00935500" w:rsidP="00664582">
      <w:pPr>
        <w:pStyle w:val="TAMainText"/>
        <w:rPr>
          <w:kern w:val="20"/>
          <w:sz w:val="18"/>
        </w:rPr>
      </w:pPr>
      <w:r w:rsidRPr="00935500">
        <w:t xml:space="preserve">Many studies have investigated the effects of individual components of the cellular environment on nucleic acid structure, including small molecules and </w:t>
      </w:r>
      <w:r w:rsidR="00916F02">
        <w:t>non-</w:t>
      </w:r>
      <w:r w:rsidRPr="00935500">
        <w:t>biological crowders. Studies that use</w:t>
      </w:r>
      <w:r w:rsidR="00916F02">
        <w:t>d</w:t>
      </w:r>
      <w:r w:rsidRPr="00935500">
        <w:t xml:space="preserve"> small molecules that are similar to metabolites indicate</w:t>
      </w:r>
      <w:r w:rsidR="00916F02">
        <w:t>d</w:t>
      </w:r>
      <w:r w:rsidRPr="00935500">
        <w:t xml:space="preserve"> that these species interact strongly with the unfolded state of nucleic acids</w:t>
      </w:r>
      <w:r w:rsidR="00502EC2">
        <w:t xml:space="preserve"> and</w:t>
      </w:r>
      <w:r w:rsidRPr="00935500">
        <w:t xml:space="preserve"> destabiliz</w:t>
      </w:r>
      <w:r w:rsidR="00502EC2">
        <w:t>e</w:t>
      </w:r>
      <w:r w:rsidRPr="00935500">
        <w:t xml:space="preserve"> secondary structure.</w:t>
      </w:r>
      <w:r w:rsidRPr="00935500">
        <w:rPr>
          <w:vertAlign w:val="superscript"/>
        </w:rPr>
        <w:t>1–5</w:t>
      </w:r>
      <w:r w:rsidRPr="00935500">
        <w:t xml:space="preserve"> </w:t>
      </w:r>
      <w:r w:rsidR="00F02720">
        <w:t>These destabilizing interactions between RNA and small molecules are analogous to the “quinary” interactions observed between proteins and the cytosol.</w:t>
      </w:r>
      <w:r w:rsidR="00F02720">
        <w:fldChar w:fldCharType="begin"/>
      </w:r>
      <w:r w:rsidR="00F02720">
        <w:instrText xml:space="preserve"> ADDIN ZOTERO_ITEM CSL_CITATION {"citationID":"apYjPumo","properties":{"formattedCitation":"\\super 7\\nosupersub{}","plainCitation":"7","noteIndex":0},"citationItems":[{"id":2296,"uris":["http://zotero.org/users/4485201/items/YGG5WLTT"],"itemData":{"id":2296,"type":"article-journal","container-title":"Proceedings of the National Academy of Sciences","DOI":"10.1073/pnas.1417415112","issue":"6","note":"publisher: Proceedings of the National Academy of Sciences","page":"1739-1742","source":"pnas.org (Atypon)","title":"Quinary structure modulates protein stability in cells","volume":"112","author":[{"family":"Monteith","given":"William B."},{"family":"Cohen","given":"Rachel D."},{"family":"Smith","given":"Austin E."},{"family":"Guzman-Cisneros","given":"Emilio"},{"family":"Pielak","given":"Gary J."}],"issued":{"date-parts":[["2015",2,10]]}}}],"schema":"https://github.com/citation-style-language/schema/raw/master/csl-citation.json"} </w:instrText>
      </w:r>
      <w:r w:rsidR="00F02720">
        <w:fldChar w:fldCharType="separate"/>
      </w:r>
      <w:r w:rsidR="00F02720" w:rsidRPr="00F02720">
        <w:rPr>
          <w:szCs w:val="24"/>
          <w:vertAlign w:val="superscript"/>
        </w:rPr>
        <w:t>7</w:t>
      </w:r>
      <w:r w:rsidR="00F02720">
        <w:fldChar w:fldCharType="end"/>
      </w:r>
      <w:r w:rsidR="00F02720">
        <w:t xml:space="preserve"> </w:t>
      </w:r>
      <w:r w:rsidRPr="00935500">
        <w:t>Studies that simulate</w:t>
      </w:r>
      <w:r w:rsidR="00916F02">
        <w:t xml:space="preserve"> </w:t>
      </w:r>
      <w:r w:rsidRPr="00935500">
        <w:t>cellular macromolecules reveal</w:t>
      </w:r>
      <w:r w:rsidR="00916F02">
        <w:t>ed</w:t>
      </w:r>
      <w:r w:rsidRPr="00935500">
        <w:t xml:space="preserve"> </w:t>
      </w:r>
      <w:r w:rsidRPr="00935500">
        <w:t>stabilized RNA tertiary structures, increased folding cooperativity, and improved RNA function</w:t>
      </w:r>
      <w:r w:rsidR="008B632C">
        <w:t xml:space="preserve"> in crowded enviroments</w:t>
      </w:r>
      <w:r w:rsidRPr="00935500">
        <w:t>.</w:t>
      </w:r>
      <w:r w:rsidRPr="00935500">
        <w:fldChar w:fldCharType="begin"/>
      </w:r>
      <w:r w:rsidR="00F02720">
        <w:instrText xml:space="preserve"> ADDIN ZOTERO_ITEM CSL_CITATION {"citationID":"a2d082lrr7i","properties":{"formattedCitation":"\\super 8\\uc0\\u8211{}12\\nosupersub{}","plainCitation":"8–12","noteIndex":0},"citationItems":[{"id":120,"uris":["http://zotero.org/users/4485201/items/D7BAEH5F"],"itemData":{"id":120,"type":"article-journal","container-title":"Journal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Å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00F02720" w:rsidRPr="00F02720">
        <w:rPr>
          <w:szCs w:val="24"/>
          <w:vertAlign w:val="superscript"/>
        </w:rPr>
        <w:t>8–12</w:t>
      </w:r>
      <w:r w:rsidRPr="00935500">
        <w:fldChar w:fldCharType="end"/>
      </w:r>
      <w:r w:rsidRPr="00935500">
        <w:t xml:space="preserve"> Thermodynamic characterization of RNA helix formation in crowding conditions indicate</w:t>
      </w:r>
      <w:r w:rsidR="00916F02">
        <w:t>d</w:t>
      </w:r>
      <w:r w:rsidRPr="00935500">
        <w:t xml:space="preserve"> that crowders </w:t>
      </w:r>
      <w:r w:rsidR="00FC7D07">
        <w:t xml:space="preserve">generally </w:t>
      </w:r>
      <w:r w:rsidRPr="00935500">
        <w:t>destabilize helices.</w:t>
      </w:r>
      <w:r w:rsidRPr="00935500">
        <w:fldChar w:fldCharType="begin"/>
      </w:r>
      <w:r w:rsidR="00F02720">
        <w:instrText xml:space="preserve"> ADDIN ZOTERO_ITEM CSL_CITATION {"citationID":"aa84k69c00","properties":{"formattedCitation":"\\super 13\\uc0\\u8211{}15\\nosupersub{}","plainCitation":"13–15","noteIndex":0},"citationItems":[{"id":82,"uris":["http://zotero.org/users/4485201/items/7YMTLYSM"],"itemData":{"id":82,"type":"article-journal","abstract":"The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 ∆S°, and ∆G°37)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1091-6490","issue":"25","journalAbbreviation":"PNAS","language":"en","license":"© 2020 . https://www.pnas.org/site/aboutpnas/licenses.xhtmlPublished under the PNAS license.","note":"ISBN: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ΔG°37 values predicted by the nearest neighbor parameters for RNA duplexes in 20% PEG 200 were ∼0.65 kcal/mol closer to experimental ΔG°37 values than those predicted by the standard nearest neighbor model. For one DNA sequence in solution with small crowders, the ΔG°37 values predicted by the 20% PEG 200 RNA nearest neighbor parameters were closer to the experimental values than ΔG°37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00F02720" w:rsidRPr="00F02720">
        <w:rPr>
          <w:szCs w:val="24"/>
          <w:vertAlign w:val="superscript"/>
        </w:rPr>
        <w:t>13–15</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00F02720">
        <w:instrText xml:space="preserve"> ADDIN ZOTERO_ITEM CSL_CITATION {"citationID":"a1irtiip13k","properties":{"formattedCitation":"\\super 16\\nosupersub{}","plainCitation":"16","noteIndex":0},"citationItems":[{"id":84,"uris":["http://zotero.org/users/4485201/items/BLSQTTRS"],"itemData":{"id":84,"type":"article-journal","abstract":"There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00F02720" w:rsidRPr="00F02720">
        <w:rPr>
          <w:szCs w:val="24"/>
          <w:vertAlign w:val="superscript"/>
        </w:rPr>
        <w:t>16</w:t>
      </w:r>
      <w:r w:rsidRPr="00935500">
        <w:fldChar w:fldCharType="end"/>
      </w:r>
    </w:p>
    <w:p w14:paraId="2CA6634F" w14:textId="468DE1EB" w:rsidR="00935500" w:rsidRPr="00935500" w:rsidRDefault="00935500" w:rsidP="00664582">
      <w:pPr>
        <w:pStyle w:val="TAMainText"/>
      </w:pPr>
      <w:r w:rsidRPr="00935500">
        <w:t>A number of studies have</w:t>
      </w:r>
      <w:r w:rsidR="008B632C">
        <w:t xml:space="preserve"> provided </w:t>
      </w:r>
      <w:r w:rsidRPr="00935500">
        <w:t xml:space="preserve">mechanistic </w:t>
      </w:r>
      <w:r w:rsidR="008B632C">
        <w:t>insight into p</w:t>
      </w:r>
      <w:r w:rsidRPr="00935500">
        <w:t>roteins in</w:t>
      </w:r>
      <w:r w:rsidR="00B8295E">
        <w:t xml:space="preserve"> </w:t>
      </w:r>
      <w:r w:rsidRPr="00935500">
        <w:t>complex environments,</w:t>
      </w:r>
      <w:r w:rsidRPr="00935500">
        <w:fldChar w:fldCharType="begin"/>
      </w:r>
      <w:r w:rsidR="00F02720">
        <w:instrText xml:space="preserve"> ADDIN ZOTERO_ITEM CSL_CITATION {"citationID":"a1gmkbc6q2u","properties":{"formattedCitation":"\\super 17\\nosupersub{}","plainCitation":"17","noteIndex":0},"citationItems":[{"id":2248,"uris":["http://zotero.org/users/4485201/items/GC2KN2QN"],"itemData":{"id":2248,"type":"article-journal","abstract":"Biology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00F02720" w:rsidRPr="00F02720">
        <w:rPr>
          <w:szCs w:val="24"/>
          <w:vertAlign w:val="superscript"/>
        </w:rPr>
        <w:t>17</w:t>
      </w:r>
      <w:r w:rsidRPr="00935500">
        <w:fldChar w:fldCharType="end"/>
      </w:r>
      <w:r w:rsidRPr="00935500">
        <w:t xml:space="preserve"> ranging from cell lysates to live cells.</w:t>
      </w:r>
      <w:r w:rsidRPr="00935500">
        <w:fldChar w:fldCharType="begin"/>
      </w:r>
      <w:r w:rsidR="00F02720">
        <w:instrText xml:space="preserve"> ADDIN ZOTERO_ITEM CSL_CITATION {"citationID":"amgsrqrhiq","properties":{"formattedCitation":"\\super 18\\uc0\\u8211{}20\\nosupersub{}","plainCitation":"18–20","noteIndex":0},"citationItems":[{"id":2250,"uris":["http://zotero.org/users/4485201/items/YVF3AQ62"],"itemData":{"id":2250,"type":"article-journal","container-title":"Proceedings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00F02720" w:rsidRPr="00F02720">
        <w:rPr>
          <w:szCs w:val="24"/>
          <w:vertAlign w:val="superscript"/>
        </w:rPr>
        <w:t>18–20</w:t>
      </w:r>
      <w:r w:rsidRPr="00935500">
        <w:fldChar w:fldCharType="end"/>
      </w:r>
      <w:r w:rsidRPr="00935500">
        <w:t xml:space="preserve"> However, researchers sacrifice </w:t>
      </w:r>
      <w:r w:rsidR="00916F02">
        <w:t xml:space="preserve">the </w:t>
      </w:r>
      <w:r w:rsidRPr="00935500">
        <w:t>control over the environment that is provided by a simple system. Mechanistic studies of RNA in cell</w:t>
      </w:r>
      <w:r w:rsidR="008B632C">
        <w:t>s</w:t>
      </w:r>
      <w:r w:rsidRPr="00935500">
        <w:t xml:space="preserve"> or lysate</w:t>
      </w:r>
      <w:r w:rsidR="008B632C">
        <w:t>s</w:t>
      </w:r>
      <w:r w:rsidRPr="00935500">
        <w:t xml:space="preserve"> have two additional problems. The first is the propensity of cells to degrade foreign RNA.</w:t>
      </w:r>
      <w:r w:rsidRPr="00935500">
        <w:fldChar w:fldCharType="begin"/>
      </w:r>
      <w:r w:rsidR="00F02720">
        <w:instrText xml:space="preserve"> ADDIN ZOTERO_ITEM CSL_CITATION {"citationID":"a2d05s5gif4","properties":{"formattedCitation":"\\super 21,22\\nosupersub{}","plainCitation":"21,22","noteIndex":0},"citationItems":[{"id":228,"uris":["http://zotero.org/users/4485201/items/SHALCAPV"],"itemData":{"id":228,"type":"article-journal","abstract":"Pathogens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00F02720" w:rsidRPr="00F02720">
        <w:rPr>
          <w:szCs w:val="24"/>
          <w:vertAlign w:val="superscript"/>
        </w:rPr>
        <w:t>21,22</w:t>
      </w:r>
      <w:r w:rsidRPr="00935500">
        <w:fldChar w:fldCharType="end"/>
      </w:r>
      <w:r w:rsidRPr="00935500">
        <w:t xml:space="preserve"> The second is the lack of control </w:t>
      </w:r>
      <w:r w:rsidR="008B632C">
        <w:t>over</w:t>
      </w:r>
      <w:r w:rsidRPr="00935500">
        <w:t xml:space="preserve"> </w:t>
      </w:r>
      <w:bookmarkStart w:id="1" w:name="_Hlk107488749"/>
      <w:r w:rsidRPr="00935500">
        <w:t>Mg</w:t>
      </w:r>
      <w:r w:rsidRPr="00935500">
        <w:rPr>
          <w:vertAlign w:val="superscript"/>
        </w:rPr>
        <w:t>2+</w:t>
      </w:r>
      <w:r w:rsidRPr="00935500">
        <w:t xml:space="preserve"> </w:t>
      </w:r>
      <w:bookmarkEnd w:id="1"/>
      <w:r w:rsidRPr="00935500">
        <w:t>speciation between free and chelated Mg</w:t>
      </w:r>
      <w:r w:rsidRPr="00935500">
        <w:rPr>
          <w:vertAlign w:val="superscript"/>
        </w:rPr>
        <w:t>2+</w:t>
      </w:r>
      <w:r w:rsidRPr="00935500">
        <w:t>.</w:t>
      </w:r>
    </w:p>
    <w:p w14:paraId="0B4BC3C9" w14:textId="578EE119" w:rsidR="000D5668" w:rsidRDefault="00935500" w:rsidP="00664582">
      <w:pPr>
        <w:pStyle w:val="TAMainText"/>
      </w:pPr>
      <w:r w:rsidRPr="00935500">
        <w:t xml:space="preserve">Control over </w:t>
      </w:r>
      <w:bookmarkStart w:id="2" w:name="_Hlk107490045"/>
      <w:r w:rsidRPr="00935500">
        <w:t>Mg</w:t>
      </w:r>
      <w:r w:rsidRPr="00935500">
        <w:rPr>
          <w:vertAlign w:val="superscript"/>
        </w:rPr>
        <w:t>2+</w:t>
      </w:r>
      <w:r w:rsidRPr="00935500">
        <w:t xml:space="preserve"> </w:t>
      </w:r>
      <w:bookmarkEnd w:id="2"/>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00FC7D07">
        <w:t xml:space="preserve"> and summarized</w:t>
      </w:r>
      <w:r w:rsidRPr="00935500">
        <w:t>.</w:t>
      </w:r>
      <w:r w:rsidRPr="00935500">
        <w:fldChar w:fldCharType="begin"/>
      </w:r>
      <w:r w:rsidR="00F02720">
        <w:instrText xml:space="preserve"> ADDIN ZOTERO_ITEM CSL_CITATION {"citationID":"aorijvc8nf","properties":{"formattedCitation":"\\super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Furthermore, recent studies have demonstrated the importance of metabolite</w:t>
      </w:r>
      <w:r w:rsidR="00FC7D07">
        <w:t>-</w:t>
      </w:r>
      <w:r w:rsidR="00ED0E82">
        <w:t>chelated</w:t>
      </w:r>
      <w:r w:rsidR="00FC7D07">
        <w:t xml:space="preserve"> </w:t>
      </w:r>
      <w:r w:rsidRPr="00935500">
        <w:t>Mg</w:t>
      </w:r>
      <w:r w:rsidRPr="00935500">
        <w:rPr>
          <w:vertAlign w:val="superscript"/>
        </w:rPr>
        <w:t>2+</w:t>
      </w:r>
      <w:r w:rsidRPr="00935500">
        <w:t xml:space="preserve"> complexes to RNA function.</w:t>
      </w:r>
      <w:r w:rsidRPr="00935500">
        <w:fldChar w:fldCharType="begin"/>
      </w:r>
      <w:r w:rsidR="00F02720">
        <w:instrText xml:space="preserve"> ADDIN ZOTERO_ITEM CSL_CITATION {"citationID":"a23ml4ccbm5","properties":{"formattedCitation":"\\super 24\\uc0\\u8211{}26\\nosupersub{}","plainCitation":"24–26","noteIndex":0},"citationItems":[{"id":361,"uris":["http://zotero.org/users/4485201/items/K6BB67AV"],"itemData":{"id":361,"type":"article-journal","abstract":"The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00F02720" w:rsidRPr="00F02720">
        <w:rPr>
          <w:szCs w:val="24"/>
          <w:vertAlign w:val="superscript"/>
        </w:rPr>
        <w:t>24–26</w:t>
      </w:r>
      <w:r w:rsidRPr="00935500">
        <w:fldChar w:fldCharType="end"/>
      </w:r>
      <w:r w:rsidRPr="00935500">
        <w:t xml:space="preserve"> These studies consider</w:t>
      </w:r>
      <w:r w:rsidR="00916F02">
        <w:t>ed</w:t>
      </w:r>
      <w:r w:rsidRPr="00935500">
        <w:t xml:space="preserve"> effects of mixtures of one to three metabolites, which is a step forward</w:t>
      </w:r>
      <w:r w:rsidR="0048739F">
        <w:t>,</w:t>
      </w:r>
      <w:r w:rsidRPr="00935500">
        <w:t xml:space="preserve"> but still far from the true complexity of the cellular environment. In addition, </w:t>
      </w:r>
      <w:r w:rsidR="00B37554">
        <w:t>in these studies</w:t>
      </w:r>
      <w:r w:rsidR="00BD5038">
        <w:t>,</w:t>
      </w:r>
      <w:r w:rsidR="00B37554">
        <w:t xml:space="preserve"> </w:t>
      </w:r>
      <w:r w:rsidRPr="00935500">
        <w:t>Mg</w:t>
      </w:r>
      <w:r w:rsidRPr="00935500">
        <w:rPr>
          <w:vertAlign w:val="superscript"/>
        </w:rPr>
        <w:t>2+</w:t>
      </w:r>
      <w:r w:rsidRPr="00935500">
        <w:t xml:space="preserve"> speciation </w:t>
      </w:r>
      <w:r w:rsidR="0048739F">
        <w:t>wa</w:t>
      </w:r>
      <w:r w:rsidRPr="00935500">
        <w:t>s approximate</w:t>
      </w:r>
      <w:r w:rsidR="0048739F">
        <w:t>d</w:t>
      </w:r>
      <w:r w:rsidRPr="00935500">
        <w:t xml:space="preserve"> assuming </w:t>
      </w:r>
      <w:r w:rsidRPr="00935500">
        <w:lastRenderedPageBreak/>
        <w:t>single-site</w:t>
      </w:r>
      <w:r w:rsidR="00ED0E82">
        <w:t xml:space="preserve"> </w:t>
      </w:r>
      <w:r w:rsidRPr="00935500">
        <w:t>binding, meaning that one metabolite interacts with one Mg</w:t>
      </w:r>
      <w:r w:rsidRPr="00935500">
        <w:rPr>
          <w:vertAlign w:val="superscript"/>
        </w:rPr>
        <w:t>2+</w:t>
      </w:r>
      <w:r w:rsidRPr="00935500">
        <w:t xml:space="preserve"> ion, and binding constants </w:t>
      </w:r>
      <w:r w:rsidR="0048739F">
        <w:t>we</w:t>
      </w:r>
      <w:r w:rsidRPr="00935500">
        <w:t>re extrapolated from published sources, reported at disparate ionic compositions and pHs.</w:t>
      </w:r>
      <w:r w:rsidRPr="00935500">
        <w:fldChar w:fldCharType="begin"/>
      </w:r>
      <w:r w:rsidR="00F02720">
        <w:instrText xml:space="preserve"> ADDIN ZOTERO_ITEM CSL_CITATION {"citationID":"a1c43n3kvta","properties":{"formattedCitation":"\\super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p>
    <w:p w14:paraId="590A9ADF" w14:textId="545A5FF7" w:rsidR="00935500" w:rsidRPr="006E44EE" w:rsidRDefault="00935500" w:rsidP="00664582">
      <w:pPr>
        <w:pStyle w:val="TAMainText"/>
      </w:pPr>
      <w:bookmarkStart w:id="3" w:name="_Hlk114838665"/>
      <w:bookmarkStart w:id="4" w:name="_Hlk114838699"/>
      <w:r w:rsidRPr="00935500">
        <w:t>Herein, we take a bottom</w:t>
      </w:r>
      <w:r w:rsidR="00ED0E82">
        <w:t>-</w:t>
      </w:r>
      <w:r w:rsidRPr="00935500">
        <w:t>up</w:t>
      </w:r>
      <w:del w:id="5" w:author="Sieg, Jacob Philip" w:date="2022-09-23T14:03:00Z">
        <w:r w:rsidRPr="00935500" w:rsidDel="008C788D">
          <w:delText xml:space="preserve">, </w:delText>
        </w:r>
        <w:r w:rsidRPr="00935500" w:rsidDel="008C788D">
          <w:rPr>
            <w:i/>
            <w:iCs/>
          </w:rPr>
          <w:delText>aufbau</w:delText>
        </w:r>
        <w:r w:rsidRPr="00935500" w:rsidDel="008C788D">
          <w:delText>,</w:delText>
        </w:r>
      </w:del>
      <w:r w:rsidRPr="00935500">
        <w:t xml:space="preserve"> approach</w:t>
      </w:r>
      <w:bookmarkEnd w:id="3"/>
      <w:r w:rsidRPr="00935500">
        <w:t xml:space="preserve"> </w:t>
      </w:r>
      <w:bookmarkEnd w:id="4"/>
      <w:r w:rsidRPr="00935500">
        <w:t>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6" w:name="_Hlk107490497"/>
      <w:r w:rsidRPr="00935500">
        <w:t>Mg</w:t>
      </w:r>
      <w:r w:rsidRPr="00935500">
        <w:rPr>
          <w:vertAlign w:val="superscript"/>
        </w:rPr>
        <w:t>2+</w:t>
      </w:r>
      <w:bookmarkEnd w:id="6"/>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w:t>
      </w:r>
      <w:r w:rsidR="00B37554">
        <w:t>biologically</w:t>
      </w:r>
      <w:r w:rsidRPr="00935500">
        <w:t xml:space="preserve"> relevant pH and ionic strength, and lastly determine </w:t>
      </w:r>
      <w:r w:rsidR="006E44EE">
        <w:t>the</w:t>
      </w:r>
      <w:r w:rsidRPr="00935500">
        <w:t xml:space="preserve"> total Mg</w:t>
      </w:r>
      <w:r w:rsidRPr="00935500">
        <w:rPr>
          <w:vertAlign w:val="superscript"/>
        </w:rPr>
        <w:t>2+</w:t>
      </w:r>
      <w:r w:rsidRPr="00935500">
        <w:t xml:space="preserve"> concentration in the final mixture of metabolites. </w:t>
      </w:r>
      <w:bookmarkStart w:id="7" w:name="_Hlk114838879"/>
      <w:r w:rsidRPr="00935500">
        <w:t>This</w:t>
      </w:r>
      <w:del w:id="8" w:author="Sieg, Jacob Philip" w:date="2022-09-23T14:03:00Z">
        <w:r w:rsidRPr="00935500" w:rsidDel="008C788D">
          <w:delText xml:space="preserve"> </w:delText>
        </w:r>
        <w:r w:rsidRPr="00935500" w:rsidDel="008C788D">
          <w:rPr>
            <w:i/>
            <w:iCs/>
          </w:rPr>
          <w:delText>aufbau</w:delText>
        </w:r>
      </w:del>
      <w:ins w:id="9" w:author="Sieg, Jacob Philip" w:date="2022-09-23T14:03:00Z">
        <w:r w:rsidR="008C788D">
          <w:t xml:space="preserve"> bottom-up</w:t>
        </w:r>
      </w:ins>
      <w:r w:rsidRPr="00935500">
        <w:t xml:space="preserve"> approach allows us </w:t>
      </w:r>
      <w:bookmarkEnd w:id="7"/>
      <w:r w:rsidRPr="00935500">
        <w:t xml:space="preserve">to </w:t>
      </w:r>
      <w:r w:rsidR="00E20DE8">
        <w:t>study</w:t>
      </w:r>
      <w:r w:rsidRPr="00935500">
        <w:t xml:space="preserve"> the effects of the metabolite and metal ion species that comprise a major </w:t>
      </w:r>
      <w:r w:rsidR="003242CF">
        <w:t>portion</w:t>
      </w:r>
      <w:r w:rsidRPr="00935500">
        <w:t xml:space="preserve"> of the interactions that RNA experiences in </w:t>
      </w:r>
      <w:r w:rsidRPr="00935500">
        <w:rPr>
          <w:i/>
          <w:iCs/>
        </w:rPr>
        <w:t xml:space="preserve">E. coli </w:t>
      </w:r>
      <w:r w:rsidRPr="00935500">
        <w:t>cells.</w:t>
      </w:r>
    </w:p>
    <w:p w14:paraId="3F2C6D4B" w14:textId="77777777" w:rsidR="00183F17" w:rsidRPr="00FF1DBC" w:rsidRDefault="00183F17" w:rsidP="00183F17">
      <w:pPr>
        <w:pStyle w:val="VDTableTitle"/>
      </w:pPr>
      <w:r w:rsidRPr="00FF1DBC">
        <w:t xml:space="preserve">Table 1. Eco80: The 15 most abundant metabolites, which comprise 80% of the </w:t>
      </w:r>
      <w:r w:rsidRPr="00FF1DBC">
        <w:rPr>
          <w:i/>
          <w:iCs/>
        </w:rPr>
        <w:t xml:space="preserve">E. coli </w:t>
      </w:r>
      <w:r w:rsidRPr="00FF1DBC">
        <w:t>metabolome.</w:t>
      </w:r>
    </w:p>
    <w:tbl>
      <w:tblPr>
        <w:tblW w:w="4970" w:type="pct"/>
        <w:tblLook w:val="04A0" w:firstRow="1" w:lastRow="0" w:firstColumn="1" w:lastColumn="0" w:noHBand="0" w:noVBand="1"/>
      </w:tblPr>
      <w:tblGrid>
        <w:gridCol w:w="1980"/>
        <w:gridCol w:w="956"/>
        <w:gridCol w:w="875"/>
        <w:gridCol w:w="955"/>
      </w:tblGrid>
      <w:tr w:rsidR="00183F17" w14:paraId="5E5E4C5F" w14:textId="77777777" w:rsidTr="003242CF">
        <w:trPr>
          <w:trHeight w:val="144"/>
        </w:trPr>
        <w:tc>
          <w:tcPr>
            <w:tcW w:w="2077" w:type="pct"/>
            <w:tcBorders>
              <w:top w:val="single" w:sz="4" w:space="0" w:color="000000"/>
              <w:bottom w:val="single" w:sz="4" w:space="0" w:color="000000"/>
              <w:right w:val="single" w:sz="4" w:space="0" w:color="000000"/>
            </w:tcBorders>
            <w:vAlign w:val="center"/>
          </w:tcPr>
          <w:p w14:paraId="2669B3AF" w14:textId="77777777" w:rsidR="00183F17" w:rsidRDefault="00183F17" w:rsidP="007F2C42">
            <w:pPr>
              <w:pStyle w:val="TCTableBody"/>
              <w:jc w:val="center"/>
            </w:pPr>
            <w:r>
              <w:t>Metabolite</w:t>
            </w:r>
          </w:p>
        </w:tc>
        <w:tc>
          <w:tcPr>
            <w:tcW w:w="1003"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Pr="001978CD" w:rsidRDefault="00183F17" w:rsidP="007F2C42">
            <w:pPr>
              <w:pStyle w:val="TCTableBody"/>
              <w:jc w:val="center"/>
              <w:rPr>
                <w:vertAlign w:val="superscript"/>
              </w:rPr>
            </w:pPr>
            <w:r>
              <w:t>Conc.</w:t>
            </w:r>
            <w:r>
              <w:br/>
              <w:t>(mM)</w:t>
            </w:r>
            <w:r w:rsidRPr="001978CD">
              <w:rPr>
                <w:vertAlign w:val="superscript"/>
              </w:rPr>
              <w:t>a</w:t>
            </w:r>
          </w:p>
        </w:tc>
        <w:tc>
          <w:tcPr>
            <w:tcW w:w="918"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7F2C42">
            <w:pPr>
              <w:pStyle w:val="TCTableBody"/>
              <w:jc w:val="center"/>
            </w:pPr>
            <w:r w:rsidRPr="00C0476F">
              <w:rPr>
                <w:i/>
                <w:iCs/>
              </w:rPr>
              <w:t>K</w:t>
            </w:r>
            <w:r w:rsidRPr="00C0476F">
              <w:rPr>
                <w:i/>
                <w:iCs/>
                <w:vertAlign w:val="subscript"/>
              </w:rPr>
              <w:t>D</w:t>
            </w:r>
            <w:r>
              <w:t xml:space="preserve"> </w:t>
            </w:r>
            <w:r>
              <w:br/>
              <w:t>(mM)</w:t>
            </w:r>
          </w:p>
        </w:tc>
        <w:tc>
          <w:tcPr>
            <w:tcW w:w="1002" w:type="pct"/>
            <w:tcBorders>
              <w:top w:val="single" w:sz="4" w:space="0" w:color="000000"/>
              <w:left w:val="single" w:sz="4" w:space="0" w:color="000000"/>
              <w:bottom w:val="single" w:sz="4" w:space="0" w:color="000000"/>
            </w:tcBorders>
            <w:vAlign w:val="center"/>
          </w:tcPr>
          <w:p w14:paraId="703FE5C3" w14:textId="77777777" w:rsidR="00183F17" w:rsidRDefault="00183F17" w:rsidP="007F2C42">
            <w:pPr>
              <w:pStyle w:val="TCTableBody"/>
              <w:jc w:val="center"/>
            </w:pPr>
            <w:r>
              <w:t>Chelation</w:t>
            </w:r>
            <w:r>
              <w:br/>
              <w:t>strength</w:t>
            </w:r>
            <w:r>
              <w:rPr>
                <w:vertAlign w:val="superscript"/>
              </w:rPr>
              <w:t>e</w:t>
            </w:r>
          </w:p>
        </w:tc>
      </w:tr>
      <w:tr w:rsidR="00183F17" w14:paraId="74511C6E" w14:textId="77777777" w:rsidTr="003242CF">
        <w:trPr>
          <w:trHeight w:val="144"/>
        </w:trPr>
        <w:tc>
          <w:tcPr>
            <w:tcW w:w="2077" w:type="pct"/>
            <w:tcBorders>
              <w:top w:val="single" w:sz="4" w:space="0" w:color="000000"/>
              <w:right w:val="single" w:sz="4" w:space="0" w:color="000000"/>
            </w:tcBorders>
            <w:vAlign w:val="center"/>
          </w:tcPr>
          <w:p w14:paraId="62A4B87E" w14:textId="77777777" w:rsidR="00183F17" w:rsidRDefault="00183F17" w:rsidP="007F2C42">
            <w:pPr>
              <w:pStyle w:val="TCTableBody"/>
              <w:jc w:val="center"/>
            </w:pPr>
            <w:r>
              <w:t>ATP</w:t>
            </w:r>
          </w:p>
        </w:tc>
        <w:tc>
          <w:tcPr>
            <w:tcW w:w="1003" w:type="pct"/>
            <w:tcBorders>
              <w:top w:val="single" w:sz="4" w:space="0" w:color="000000"/>
              <w:left w:val="single" w:sz="4" w:space="0" w:color="000000"/>
              <w:right w:val="single" w:sz="4" w:space="0" w:color="000000"/>
            </w:tcBorders>
            <w:vAlign w:val="center"/>
          </w:tcPr>
          <w:p w14:paraId="6446ADC3" w14:textId="77777777" w:rsidR="00183F17" w:rsidRDefault="00183F17" w:rsidP="007F2C42">
            <w:pPr>
              <w:pStyle w:val="TCTableBody"/>
              <w:jc w:val="center"/>
            </w:pPr>
            <w:r>
              <w:t>9.63 (0.963)</w:t>
            </w:r>
          </w:p>
        </w:tc>
        <w:tc>
          <w:tcPr>
            <w:tcW w:w="918" w:type="pct"/>
            <w:tcBorders>
              <w:top w:val="single" w:sz="4" w:space="0" w:color="000000"/>
              <w:left w:val="single" w:sz="4" w:space="0" w:color="000000"/>
              <w:right w:val="single" w:sz="4" w:space="0" w:color="000000"/>
            </w:tcBorders>
            <w:vAlign w:val="center"/>
          </w:tcPr>
          <w:p w14:paraId="0684F293" w14:textId="77777777" w:rsidR="00183F17" w:rsidRDefault="00183F17" w:rsidP="007F2C42">
            <w:pPr>
              <w:pStyle w:val="TCTableBody"/>
              <w:jc w:val="center"/>
            </w:pPr>
            <w:r>
              <w:t>0.28</w:t>
            </w:r>
            <w:r>
              <w:br/>
              <w:t>(0.01)</w:t>
            </w:r>
            <w:r w:rsidRPr="00444484">
              <w:rPr>
                <w:vertAlign w:val="superscript"/>
              </w:rPr>
              <w:t>b</w:t>
            </w:r>
          </w:p>
        </w:tc>
        <w:tc>
          <w:tcPr>
            <w:tcW w:w="1002" w:type="pct"/>
            <w:tcBorders>
              <w:top w:val="single" w:sz="4" w:space="0" w:color="000000"/>
              <w:left w:val="single" w:sz="4" w:space="0" w:color="000000"/>
            </w:tcBorders>
            <w:vAlign w:val="center"/>
          </w:tcPr>
          <w:p w14:paraId="355AB7FC" w14:textId="30A45F0E" w:rsidR="00183F17" w:rsidRDefault="003242CF" w:rsidP="007F2C42">
            <w:pPr>
              <w:pStyle w:val="TCTableBody"/>
              <w:jc w:val="center"/>
            </w:pPr>
            <w:r>
              <w:t>Strong</w:t>
            </w:r>
            <w:r w:rsidR="00183F17">
              <w:br/>
              <w:t>(</w:t>
            </w:r>
            <w:r>
              <w:t>NTPCM</w:t>
            </w:r>
            <w:r w:rsidR="00183F17">
              <w:t>)</w:t>
            </w:r>
          </w:p>
        </w:tc>
      </w:tr>
      <w:tr w:rsidR="00183F17" w14:paraId="4DEB3609" w14:textId="77777777" w:rsidTr="003242CF">
        <w:trPr>
          <w:trHeight w:val="144"/>
        </w:trPr>
        <w:tc>
          <w:tcPr>
            <w:tcW w:w="2077" w:type="pct"/>
            <w:tcBorders>
              <w:right w:val="single" w:sz="4" w:space="0" w:color="000000"/>
            </w:tcBorders>
            <w:vAlign w:val="center"/>
          </w:tcPr>
          <w:p w14:paraId="66BC98A7" w14:textId="77777777" w:rsidR="00183F17" w:rsidRDefault="00183F17" w:rsidP="007F2C42">
            <w:pPr>
              <w:pStyle w:val="TCTableBody"/>
              <w:jc w:val="center"/>
            </w:pPr>
            <w:r>
              <w:t>UTP</w:t>
            </w:r>
          </w:p>
        </w:tc>
        <w:tc>
          <w:tcPr>
            <w:tcW w:w="1003" w:type="pct"/>
            <w:tcBorders>
              <w:left w:val="single" w:sz="4" w:space="0" w:color="000000"/>
              <w:right w:val="single" w:sz="4" w:space="0" w:color="000000"/>
            </w:tcBorders>
            <w:vAlign w:val="center"/>
          </w:tcPr>
          <w:p w14:paraId="6C391FB3" w14:textId="77777777" w:rsidR="00183F17" w:rsidRDefault="00183F17" w:rsidP="007F2C42">
            <w:pPr>
              <w:pStyle w:val="TCTableBody"/>
              <w:jc w:val="center"/>
            </w:pPr>
            <w:r>
              <w:t>8.29</w:t>
            </w:r>
          </w:p>
          <w:p w14:paraId="6681F87B" w14:textId="77777777" w:rsidR="00183F17" w:rsidRDefault="00183F17" w:rsidP="007F2C42">
            <w:pPr>
              <w:pStyle w:val="TCTableBody"/>
              <w:jc w:val="center"/>
            </w:pPr>
            <w:r>
              <w:t>(0.829)</w:t>
            </w:r>
          </w:p>
        </w:tc>
        <w:tc>
          <w:tcPr>
            <w:tcW w:w="918" w:type="pct"/>
            <w:tcBorders>
              <w:left w:val="single" w:sz="4" w:space="0" w:color="000000"/>
              <w:right w:val="single" w:sz="4" w:space="0" w:color="000000"/>
            </w:tcBorders>
            <w:vAlign w:val="center"/>
          </w:tcPr>
          <w:p w14:paraId="23267A9A" w14:textId="77777777" w:rsidR="00183F17" w:rsidRDefault="00183F17" w:rsidP="007F2C42">
            <w:pPr>
              <w:pStyle w:val="TCTableBody"/>
              <w:jc w:val="center"/>
            </w:pPr>
            <w:r>
              <w:t>0.248</w:t>
            </w:r>
            <w:r>
              <w:br/>
              <w:t>(0.004)</w:t>
            </w:r>
            <w:r>
              <w:rPr>
                <w:vertAlign w:val="superscript"/>
              </w:rPr>
              <w:t>b</w:t>
            </w:r>
          </w:p>
        </w:tc>
        <w:tc>
          <w:tcPr>
            <w:tcW w:w="1002" w:type="pct"/>
            <w:tcBorders>
              <w:left w:val="single" w:sz="4" w:space="0" w:color="000000"/>
            </w:tcBorders>
            <w:vAlign w:val="center"/>
          </w:tcPr>
          <w:p w14:paraId="163A1959" w14:textId="42021C24" w:rsidR="00183F17" w:rsidRDefault="003242CF" w:rsidP="007F2C42">
            <w:pPr>
              <w:pStyle w:val="TCTableBody"/>
              <w:jc w:val="center"/>
            </w:pPr>
            <w:r>
              <w:t>Strong</w:t>
            </w:r>
            <w:r>
              <w:br/>
              <w:t>(NTPCM)</w:t>
            </w:r>
          </w:p>
        </w:tc>
      </w:tr>
      <w:tr w:rsidR="00183F17" w14:paraId="4036FB8C" w14:textId="77777777" w:rsidTr="003242CF">
        <w:trPr>
          <w:trHeight w:val="144"/>
        </w:trPr>
        <w:tc>
          <w:tcPr>
            <w:tcW w:w="2077" w:type="pct"/>
            <w:tcBorders>
              <w:right w:val="single" w:sz="4" w:space="0" w:color="000000"/>
            </w:tcBorders>
            <w:vAlign w:val="center"/>
          </w:tcPr>
          <w:p w14:paraId="5384D4C7" w14:textId="77777777" w:rsidR="00183F17" w:rsidRDefault="00183F17" w:rsidP="007F2C42">
            <w:pPr>
              <w:pStyle w:val="TCTableBody"/>
              <w:jc w:val="center"/>
            </w:pPr>
            <w:r>
              <w:t>GTP</w:t>
            </w:r>
          </w:p>
        </w:tc>
        <w:tc>
          <w:tcPr>
            <w:tcW w:w="1003" w:type="pct"/>
            <w:tcBorders>
              <w:left w:val="single" w:sz="4" w:space="0" w:color="000000"/>
              <w:right w:val="single" w:sz="4" w:space="0" w:color="000000"/>
            </w:tcBorders>
            <w:vAlign w:val="center"/>
          </w:tcPr>
          <w:p w14:paraId="29E3CA82" w14:textId="77777777" w:rsidR="00183F17" w:rsidRDefault="00183F17" w:rsidP="007F2C42">
            <w:pPr>
              <w:pStyle w:val="TCTableBody"/>
              <w:jc w:val="center"/>
            </w:pPr>
            <w:r>
              <w:t>4.87</w:t>
            </w:r>
          </w:p>
          <w:p w14:paraId="22DCAC81" w14:textId="77777777" w:rsidR="00183F17" w:rsidRDefault="00183F17" w:rsidP="007F2C42">
            <w:pPr>
              <w:pStyle w:val="TCTableBody"/>
              <w:jc w:val="center"/>
            </w:pPr>
            <w:r>
              <w:t>(0.487)</w:t>
            </w:r>
          </w:p>
        </w:tc>
        <w:tc>
          <w:tcPr>
            <w:tcW w:w="918" w:type="pct"/>
            <w:tcBorders>
              <w:left w:val="single" w:sz="4" w:space="0" w:color="000000"/>
              <w:right w:val="single" w:sz="4" w:space="0" w:color="000000"/>
            </w:tcBorders>
            <w:vAlign w:val="center"/>
          </w:tcPr>
          <w:p w14:paraId="06D28B16" w14:textId="77777777" w:rsidR="00183F17" w:rsidRDefault="00183F17" w:rsidP="007F2C42">
            <w:pPr>
              <w:pStyle w:val="TCTableBody"/>
              <w:jc w:val="center"/>
            </w:pPr>
            <w:r>
              <w:t>0.201</w:t>
            </w:r>
          </w:p>
          <w:p w14:paraId="562E83A3" w14:textId="77777777" w:rsidR="00183F17" w:rsidRDefault="00183F17" w:rsidP="007F2C42">
            <w:pPr>
              <w:pStyle w:val="TCTableBody"/>
              <w:jc w:val="center"/>
            </w:pPr>
            <w:r>
              <w:t>(0.007)</w:t>
            </w:r>
            <w:r>
              <w:rPr>
                <w:vertAlign w:val="superscript"/>
              </w:rPr>
              <w:t>b</w:t>
            </w:r>
          </w:p>
        </w:tc>
        <w:tc>
          <w:tcPr>
            <w:tcW w:w="1002" w:type="pct"/>
            <w:tcBorders>
              <w:left w:val="single" w:sz="4" w:space="0" w:color="000000"/>
            </w:tcBorders>
            <w:vAlign w:val="center"/>
          </w:tcPr>
          <w:p w14:paraId="517CEA57" w14:textId="3D290C54" w:rsidR="00183F17" w:rsidRDefault="003242CF" w:rsidP="007F2C42">
            <w:pPr>
              <w:pStyle w:val="TCTableBody"/>
              <w:jc w:val="center"/>
            </w:pPr>
            <w:r>
              <w:t>Strong</w:t>
            </w:r>
            <w:r>
              <w:br/>
              <w:t>(NTPCM)</w:t>
            </w:r>
          </w:p>
        </w:tc>
      </w:tr>
      <w:tr w:rsidR="00183F17" w14:paraId="6CBF7DF1" w14:textId="77777777" w:rsidTr="003242CF">
        <w:trPr>
          <w:trHeight w:val="144"/>
        </w:trPr>
        <w:tc>
          <w:tcPr>
            <w:tcW w:w="2077"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7F2C42">
            <w:pPr>
              <w:pStyle w:val="TCTableBody"/>
              <w:jc w:val="center"/>
            </w:pPr>
            <w:r>
              <w:t>dTTP</w:t>
            </w:r>
          </w:p>
        </w:tc>
        <w:tc>
          <w:tcPr>
            <w:tcW w:w="1003"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7F2C42">
            <w:pPr>
              <w:pStyle w:val="TCTableBody"/>
              <w:jc w:val="center"/>
            </w:pPr>
            <w:r>
              <w:t>4.62</w:t>
            </w:r>
          </w:p>
          <w:p w14:paraId="3C6732A5" w14:textId="77777777" w:rsidR="00183F17" w:rsidRDefault="00183F17" w:rsidP="007F2C42">
            <w:pPr>
              <w:pStyle w:val="TCTableBody"/>
              <w:jc w:val="center"/>
            </w:pPr>
            <w:r>
              <w:t>(0.462)</w:t>
            </w:r>
          </w:p>
        </w:tc>
        <w:tc>
          <w:tcPr>
            <w:tcW w:w="918"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7F2C42">
            <w:pPr>
              <w:pStyle w:val="TCTableBody"/>
              <w:jc w:val="center"/>
            </w:pPr>
            <w:r>
              <w:t xml:space="preserve">0.160 </w:t>
            </w:r>
            <w:r>
              <w:br/>
              <w:t>(0.003)</w:t>
            </w:r>
            <w:r>
              <w:rPr>
                <w:vertAlign w:val="superscript"/>
              </w:rPr>
              <w:t>b</w:t>
            </w:r>
          </w:p>
        </w:tc>
        <w:tc>
          <w:tcPr>
            <w:tcW w:w="1002" w:type="pct"/>
            <w:tcBorders>
              <w:left w:val="single" w:sz="4" w:space="0" w:color="000000"/>
              <w:bottom w:val="single" w:sz="4" w:space="0" w:color="000000"/>
            </w:tcBorders>
            <w:tcMar>
              <w:top w:w="55" w:type="dxa"/>
              <w:bottom w:w="55" w:type="dxa"/>
            </w:tcMar>
            <w:vAlign w:val="center"/>
          </w:tcPr>
          <w:p w14:paraId="740130F1" w14:textId="6A29F9D8" w:rsidR="00183F17" w:rsidRDefault="003242CF" w:rsidP="007F2C42">
            <w:pPr>
              <w:pStyle w:val="TCTableBody"/>
              <w:jc w:val="center"/>
            </w:pPr>
            <w:r>
              <w:t>Strong</w:t>
            </w:r>
            <w:r>
              <w:br/>
              <w:t>(NTPCM)</w:t>
            </w:r>
          </w:p>
        </w:tc>
      </w:tr>
      <w:tr w:rsidR="00183F17" w14:paraId="738026DE" w14:textId="77777777" w:rsidTr="003242CF">
        <w:trPr>
          <w:trHeight w:val="144"/>
        </w:trPr>
        <w:tc>
          <w:tcPr>
            <w:tcW w:w="2077" w:type="pct"/>
            <w:tcBorders>
              <w:right w:val="single" w:sz="4" w:space="0" w:color="000000"/>
            </w:tcBorders>
            <w:vAlign w:val="center"/>
          </w:tcPr>
          <w:p w14:paraId="094F7214" w14:textId="77777777" w:rsidR="00183F17" w:rsidRDefault="00183F17" w:rsidP="007F2C42">
            <w:pPr>
              <w:pStyle w:val="TCTableBody"/>
              <w:jc w:val="center"/>
            </w:pPr>
            <w:r>
              <w:t>L-Glutamic acid</w:t>
            </w:r>
          </w:p>
        </w:tc>
        <w:tc>
          <w:tcPr>
            <w:tcW w:w="1003" w:type="pct"/>
            <w:tcBorders>
              <w:left w:val="single" w:sz="4" w:space="0" w:color="000000"/>
              <w:right w:val="single" w:sz="4" w:space="0" w:color="000000"/>
            </w:tcBorders>
            <w:vAlign w:val="center"/>
          </w:tcPr>
          <w:p w14:paraId="47D80F8E" w14:textId="77777777" w:rsidR="00183F17" w:rsidRDefault="00183F17" w:rsidP="007F2C42">
            <w:pPr>
              <w:pStyle w:val="TCTableBody"/>
              <w:jc w:val="center"/>
            </w:pPr>
            <w:r>
              <w:t>96</w:t>
            </w:r>
          </w:p>
          <w:p w14:paraId="46D98D75" w14:textId="77777777" w:rsidR="00183F17" w:rsidRDefault="00183F17" w:rsidP="007F2C42">
            <w:pPr>
              <w:pStyle w:val="TCTableBody"/>
              <w:jc w:val="center"/>
            </w:pPr>
            <w:r>
              <w:t>(9.6)</w:t>
            </w:r>
          </w:p>
        </w:tc>
        <w:tc>
          <w:tcPr>
            <w:tcW w:w="918" w:type="pct"/>
            <w:tcBorders>
              <w:left w:val="single" w:sz="4" w:space="0" w:color="000000"/>
              <w:right w:val="single" w:sz="4" w:space="0" w:color="000000"/>
            </w:tcBorders>
            <w:vAlign w:val="center"/>
          </w:tcPr>
          <w:p w14:paraId="2314974D" w14:textId="77777777" w:rsidR="00183F17" w:rsidRDefault="00183F17" w:rsidP="007F2C42">
            <w:pPr>
              <w:pStyle w:val="TCTableBody"/>
              <w:jc w:val="center"/>
              <w:rPr>
                <w:rFonts w:ascii="Arial" w:hAnsi="Arial"/>
                <w:bCs/>
                <w:sz w:val="16"/>
                <w:szCs w:val="16"/>
              </w:rPr>
            </w:pPr>
            <w:r>
              <w:t>520</w:t>
            </w:r>
            <w:r>
              <w:br/>
              <w:t>(50)</w:t>
            </w:r>
            <w:r>
              <w:rPr>
                <w:vertAlign w:val="superscript"/>
              </w:rPr>
              <w:t>c</w:t>
            </w:r>
          </w:p>
        </w:tc>
        <w:tc>
          <w:tcPr>
            <w:tcW w:w="1002" w:type="pct"/>
            <w:tcBorders>
              <w:left w:val="single" w:sz="4" w:space="0" w:color="000000"/>
            </w:tcBorders>
            <w:vAlign w:val="center"/>
          </w:tcPr>
          <w:p w14:paraId="67FD179F" w14:textId="17FCCC22" w:rsidR="00183F17" w:rsidRDefault="003242CF" w:rsidP="007F2C42">
            <w:pPr>
              <w:pStyle w:val="TCTableBody"/>
              <w:jc w:val="center"/>
            </w:pPr>
            <w:r>
              <w:t>Weak</w:t>
            </w:r>
            <w:r w:rsidR="00183F17">
              <w:br/>
              <w:t>(</w:t>
            </w:r>
            <w:r>
              <w:t>WMCM</w:t>
            </w:r>
            <w:r w:rsidR="00183F17">
              <w:t>)</w:t>
            </w:r>
          </w:p>
        </w:tc>
      </w:tr>
      <w:tr w:rsidR="00183F17" w14:paraId="50E0C034" w14:textId="77777777" w:rsidTr="003242CF">
        <w:trPr>
          <w:trHeight w:val="144"/>
        </w:trPr>
        <w:tc>
          <w:tcPr>
            <w:tcW w:w="2077" w:type="pct"/>
            <w:tcBorders>
              <w:right w:val="single" w:sz="4" w:space="0" w:color="000000"/>
            </w:tcBorders>
            <w:vAlign w:val="center"/>
          </w:tcPr>
          <w:p w14:paraId="1660195F" w14:textId="77777777" w:rsidR="00183F17" w:rsidRDefault="00183F17" w:rsidP="007F2C42">
            <w:pPr>
              <w:pStyle w:val="TCTableBody"/>
              <w:jc w:val="center"/>
            </w:pPr>
            <w:r>
              <w:t>Glutathione</w:t>
            </w:r>
          </w:p>
        </w:tc>
        <w:tc>
          <w:tcPr>
            <w:tcW w:w="1003" w:type="pct"/>
            <w:tcBorders>
              <w:left w:val="single" w:sz="4" w:space="0" w:color="000000"/>
              <w:right w:val="single" w:sz="4" w:space="0" w:color="000000"/>
            </w:tcBorders>
            <w:vAlign w:val="center"/>
          </w:tcPr>
          <w:p w14:paraId="7FBA1BC3" w14:textId="77777777" w:rsidR="00183F17" w:rsidRDefault="00183F17" w:rsidP="007F2C42">
            <w:pPr>
              <w:pStyle w:val="TCTableBody"/>
              <w:jc w:val="center"/>
            </w:pPr>
            <w:r>
              <w:t>16.6</w:t>
            </w:r>
          </w:p>
          <w:p w14:paraId="21C80845" w14:textId="77777777" w:rsidR="00183F17" w:rsidRDefault="00183F17" w:rsidP="007F2C42">
            <w:pPr>
              <w:pStyle w:val="TCTableBody"/>
              <w:jc w:val="center"/>
            </w:pPr>
            <w:r>
              <w:t>(1.66)</w:t>
            </w:r>
          </w:p>
        </w:tc>
        <w:tc>
          <w:tcPr>
            <w:tcW w:w="918" w:type="pct"/>
            <w:tcBorders>
              <w:left w:val="single" w:sz="4" w:space="0" w:color="000000"/>
              <w:right w:val="single" w:sz="4" w:space="0" w:color="000000"/>
            </w:tcBorders>
            <w:vAlign w:val="center"/>
          </w:tcPr>
          <w:p w14:paraId="11F1FF6F" w14:textId="77777777" w:rsidR="00183F17" w:rsidRDefault="00183F17" w:rsidP="007F2C42">
            <w:pPr>
              <w:pStyle w:val="TCTableBody"/>
              <w:jc w:val="center"/>
              <w:rPr>
                <w:rFonts w:ascii="Arial" w:hAnsi="Arial"/>
                <w:sz w:val="16"/>
                <w:szCs w:val="16"/>
              </w:rPr>
            </w:pPr>
            <w:r>
              <w:t>NA</w:t>
            </w:r>
            <w:r>
              <w:rPr>
                <w:rFonts w:ascii="Arial" w:hAnsi="Arial"/>
                <w:sz w:val="16"/>
                <w:szCs w:val="16"/>
                <w:vertAlign w:val="superscript"/>
              </w:rPr>
              <w:t>d</w:t>
            </w:r>
          </w:p>
        </w:tc>
        <w:tc>
          <w:tcPr>
            <w:tcW w:w="1002" w:type="pct"/>
            <w:tcBorders>
              <w:left w:val="single" w:sz="4" w:space="0" w:color="000000"/>
            </w:tcBorders>
            <w:vAlign w:val="center"/>
          </w:tcPr>
          <w:p w14:paraId="0BE0F9ED" w14:textId="206BECA1" w:rsidR="00183F17" w:rsidRDefault="00AD32BD" w:rsidP="007F2C42">
            <w:pPr>
              <w:pStyle w:val="TCTableBody"/>
              <w:jc w:val="center"/>
            </w:pPr>
            <w:r>
              <w:t>Non</w:t>
            </w:r>
            <w:r w:rsidR="003242CF">
              <w:br/>
              <w:t>(WMCM)</w:t>
            </w:r>
          </w:p>
        </w:tc>
      </w:tr>
      <w:tr w:rsidR="00183F17" w14:paraId="6199DB03" w14:textId="77777777" w:rsidTr="003242CF">
        <w:trPr>
          <w:trHeight w:val="144"/>
        </w:trPr>
        <w:tc>
          <w:tcPr>
            <w:tcW w:w="2077" w:type="pct"/>
            <w:tcBorders>
              <w:right w:val="single" w:sz="4" w:space="0" w:color="000000"/>
            </w:tcBorders>
            <w:vAlign w:val="center"/>
          </w:tcPr>
          <w:p w14:paraId="593A7331" w14:textId="77777777" w:rsidR="00183F17" w:rsidRDefault="00183F17" w:rsidP="007F2C42">
            <w:pPr>
              <w:pStyle w:val="TCTableBody"/>
              <w:jc w:val="center"/>
            </w:pPr>
            <w:r w:rsidRPr="003242CF">
              <w:t>Fructose 1,6-bisphosphate</w:t>
            </w:r>
          </w:p>
        </w:tc>
        <w:tc>
          <w:tcPr>
            <w:tcW w:w="1003" w:type="pct"/>
            <w:tcBorders>
              <w:left w:val="single" w:sz="4" w:space="0" w:color="000000"/>
              <w:right w:val="single" w:sz="4" w:space="0" w:color="000000"/>
            </w:tcBorders>
            <w:vAlign w:val="center"/>
          </w:tcPr>
          <w:p w14:paraId="3261F2A6" w14:textId="77777777" w:rsidR="00183F17" w:rsidRDefault="00183F17" w:rsidP="007F2C42">
            <w:pPr>
              <w:pStyle w:val="TCTableBody"/>
              <w:jc w:val="center"/>
            </w:pPr>
            <w:r>
              <w:t>15.2</w:t>
            </w:r>
          </w:p>
          <w:p w14:paraId="72A68798" w14:textId="77777777" w:rsidR="00183F17" w:rsidRDefault="00183F17" w:rsidP="007F2C42">
            <w:pPr>
              <w:pStyle w:val="TCTableBody"/>
              <w:jc w:val="center"/>
            </w:pPr>
            <w:r>
              <w:t>(1.52)</w:t>
            </w:r>
          </w:p>
        </w:tc>
        <w:tc>
          <w:tcPr>
            <w:tcW w:w="918" w:type="pct"/>
            <w:tcBorders>
              <w:left w:val="single" w:sz="4" w:space="0" w:color="000000"/>
              <w:right w:val="single" w:sz="4" w:space="0" w:color="000000"/>
            </w:tcBorders>
            <w:vAlign w:val="center"/>
          </w:tcPr>
          <w:p w14:paraId="79ACC262" w14:textId="77777777" w:rsidR="00183F17" w:rsidRDefault="00183F17" w:rsidP="007F2C42">
            <w:pPr>
              <w:pStyle w:val="TCTableBody"/>
              <w:jc w:val="center"/>
            </w:pPr>
            <w:r>
              <w:t>5.9</w:t>
            </w:r>
            <w:r>
              <w:br/>
              <w:t>(0.1)</w:t>
            </w:r>
            <w:r>
              <w:rPr>
                <w:vertAlign w:val="superscript"/>
              </w:rPr>
              <w:t>b</w:t>
            </w:r>
          </w:p>
        </w:tc>
        <w:tc>
          <w:tcPr>
            <w:tcW w:w="1002" w:type="pct"/>
            <w:tcBorders>
              <w:left w:val="single" w:sz="4" w:space="0" w:color="000000"/>
            </w:tcBorders>
            <w:vAlign w:val="center"/>
          </w:tcPr>
          <w:p w14:paraId="73AA26A7" w14:textId="48CE26A5" w:rsidR="00183F17" w:rsidRDefault="003242CF" w:rsidP="007F2C42">
            <w:pPr>
              <w:pStyle w:val="TCTableBody"/>
              <w:jc w:val="center"/>
            </w:pPr>
            <w:r>
              <w:t>Weak</w:t>
            </w:r>
            <w:r>
              <w:br/>
              <w:t>(WMCM)</w:t>
            </w:r>
          </w:p>
        </w:tc>
      </w:tr>
      <w:tr w:rsidR="00183F17" w14:paraId="31B4D199" w14:textId="77777777" w:rsidTr="003242CF">
        <w:trPr>
          <w:trHeight w:val="144"/>
        </w:trPr>
        <w:tc>
          <w:tcPr>
            <w:tcW w:w="2077" w:type="pct"/>
            <w:tcBorders>
              <w:right w:val="single" w:sz="4" w:space="0" w:color="000000"/>
            </w:tcBorders>
            <w:vAlign w:val="center"/>
          </w:tcPr>
          <w:p w14:paraId="6673F627" w14:textId="77777777" w:rsidR="00183F17" w:rsidRDefault="00183F17" w:rsidP="007F2C42">
            <w:pPr>
              <w:pStyle w:val="TCTableBody"/>
              <w:jc w:val="center"/>
            </w:pPr>
            <w:r>
              <w:t>UDP-N-acytylglucosamine</w:t>
            </w:r>
          </w:p>
        </w:tc>
        <w:tc>
          <w:tcPr>
            <w:tcW w:w="1003" w:type="pct"/>
            <w:tcBorders>
              <w:left w:val="single" w:sz="4" w:space="0" w:color="000000"/>
              <w:right w:val="single" w:sz="4" w:space="0" w:color="000000"/>
            </w:tcBorders>
            <w:vAlign w:val="center"/>
          </w:tcPr>
          <w:p w14:paraId="09B71DDF" w14:textId="77777777" w:rsidR="00183F17" w:rsidRDefault="00183F17" w:rsidP="007F2C42">
            <w:pPr>
              <w:pStyle w:val="TCTableBody"/>
              <w:jc w:val="center"/>
            </w:pPr>
            <w:r>
              <w:t>9.24</w:t>
            </w:r>
          </w:p>
          <w:p w14:paraId="5101B679" w14:textId="77777777" w:rsidR="00183F17" w:rsidRDefault="00183F17" w:rsidP="007F2C42">
            <w:pPr>
              <w:pStyle w:val="TCTableBody"/>
              <w:jc w:val="center"/>
            </w:pPr>
            <w:r>
              <w:t>(0.924)</w:t>
            </w:r>
          </w:p>
        </w:tc>
        <w:tc>
          <w:tcPr>
            <w:tcW w:w="918" w:type="pct"/>
            <w:tcBorders>
              <w:left w:val="single" w:sz="4" w:space="0" w:color="000000"/>
              <w:right w:val="single" w:sz="4" w:space="0" w:color="000000"/>
            </w:tcBorders>
            <w:vAlign w:val="center"/>
          </w:tcPr>
          <w:p w14:paraId="49C21E37" w14:textId="77777777" w:rsidR="00183F17" w:rsidRDefault="00183F17" w:rsidP="007F2C42">
            <w:pPr>
              <w:pStyle w:val="TCTableBody"/>
              <w:jc w:val="center"/>
            </w:pPr>
            <w:r>
              <w:t>29</w:t>
            </w:r>
            <w:r>
              <w:br/>
              <w:t>(2)</w:t>
            </w:r>
            <w:r>
              <w:rPr>
                <w:vertAlign w:val="superscript"/>
              </w:rPr>
              <w:t>b</w:t>
            </w:r>
          </w:p>
        </w:tc>
        <w:tc>
          <w:tcPr>
            <w:tcW w:w="1002" w:type="pct"/>
            <w:tcBorders>
              <w:left w:val="single" w:sz="4" w:space="0" w:color="000000"/>
            </w:tcBorders>
            <w:vAlign w:val="center"/>
          </w:tcPr>
          <w:p w14:paraId="370E1127" w14:textId="11BEFA22" w:rsidR="00183F17" w:rsidRDefault="003242CF" w:rsidP="007F2C42">
            <w:pPr>
              <w:pStyle w:val="TCTableBody"/>
              <w:jc w:val="center"/>
            </w:pPr>
            <w:r>
              <w:t>Weak</w:t>
            </w:r>
            <w:r>
              <w:br/>
              <w:t>(WMCM)</w:t>
            </w:r>
          </w:p>
        </w:tc>
      </w:tr>
      <w:tr w:rsidR="00183F17" w14:paraId="484B5D10" w14:textId="77777777" w:rsidTr="003242CF">
        <w:trPr>
          <w:trHeight w:val="144"/>
        </w:trPr>
        <w:tc>
          <w:tcPr>
            <w:tcW w:w="2077" w:type="pct"/>
            <w:tcBorders>
              <w:right w:val="single" w:sz="4" w:space="0" w:color="000000"/>
            </w:tcBorders>
            <w:vAlign w:val="center"/>
          </w:tcPr>
          <w:p w14:paraId="00D9988D" w14:textId="77777777" w:rsidR="00183F17" w:rsidRDefault="00183F17" w:rsidP="007F2C42">
            <w:pPr>
              <w:pStyle w:val="TCTableBody"/>
              <w:jc w:val="center"/>
            </w:pPr>
            <w:r>
              <w:t>Glucose 6-phosphate</w:t>
            </w:r>
          </w:p>
        </w:tc>
        <w:tc>
          <w:tcPr>
            <w:tcW w:w="1003" w:type="pct"/>
            <w:tcBorders>
              <w:left w:val="single" w:sz="4" w:space="0" w:color="000000"/>
              <w:right w:val="single" w:sz="4" w:space="0" w:color="000000"/>
            </w:tcBorders>
            <w:vAlign w:val="center"/>
          </w:tcPr>
          <w:p w14:paraId="36BE1504" w14:textId="77777777" w:rsidR="00183F17" w:rsidRDefault="00183F17" w:rsidP="007F2C42">
            <w:pPr>
              <w:pStyle w:val="TCTableBody"/>
              <w:jc w:val="center"/>
            </w:pPr>
            <w:r>
              <w:t>7.88</w:t>
            </w:r>
          </w:p>
          <w:p w14:paraId="35391259" w14:textId="77777777" w:rsidR="00183F17" w:rsidRDefault="00183F17" w:rsidP="007F2C42">
            <w:pPr>
              <w:pStyle w:val="TCTableBody"/>
              <w:jc w:val="center"/>
            </w:pPr>
            <w:r>
              <w:t>(0.788)</w:t>
            </w:r>
          </w:p>
        </w:tc>
        <w:tc>
          <w:tcPr>
            <w:tcW w:w="918" w:type="pct"/>
            <w:tcBorders>
              <w:left w:val="single" w:sz="4" w:space="0" w:color="000000"/>
              <w:right w:val="single" w:sz="4" w:space="0" w:color="000000"/>
            </w:tcBorders>
            <w:vAlign w:val="center"/>
          </w:tcPr>
          <w:p w14:paraId="6981A1BE" w14:textId="77777777" w:rsidR="00183F17" w:rsidRDefault="00183F17" w:rsidP="007F2C42">
            <w:pPr>
              <w:pStyle w:val="TCTableBody"/>
              <w:jc w:val="center"/>
            </w:pPr>
            <w:r>
              <w:t>17.3</w:t>
            </w:r>
            <w:r>
              <w:br/>
              <w:t>(0.2)</w:t>
            </w:r>
            <w:r>
              <w:rPr>
                <w:vertAlign w:val="superscript"/>
              </w:rPr>
              <w:t>b</w:t>
            </w:r>
          </w:p>
        </w:tc>
        <w:tc>
          <w:tcPr>
            <w:tcW w:w="1002" w:type="pct"/>
            <w:tcBorders>
              <w:left w:val="single" w:sz="4" w:space="0" w:color="000000"/>
            </w:tcBorders>
            <w:vAlign w:val="center"/>
          </w:tcPr>
          <w:p w14:paraId="2D26E5D1" w14:textId="07931719" w:rsidR="00183F17" w:rsidRDefault="003242CF" w:rsidP="007F2C42">
            <w:pPr>
              <w:pStyle w:val="TCTableBody"/>
              <w:jc w:val="center"/>
            </w:pPr>
            <w:r>
              <w:t>Weak</w:t>
            </w:r>
            <w:r>
              <w:br/>
              <w:t>(WMCM)</w:t>
            </w:r>
          </w:p>
        </w:tc>
      </w:tr>
      <w:tr w:rsidR="00183F17" w14:paraId="44B55827" w14:textId="77777777" w:rsidTr="003242CF">
        <w:trPr>
          <w:trHeight w:val="144"/>
        </w:trPr>
        <w:tc>
          <w:tcPr>
            <w:tcW w:w="2077" w:type="pct"/>
            <w:tcBorders>
              <w:right w:val="single" w:sz="4" w:space="0" w:color="000000"/>
            </w:tcBorders>
            <w:vAlign w:val="center"/>
          </w:tcPr>
          <w:p w14:paraId="0E3E1C5C" w14:textId="77777777" w:rsidR="00183F17" w:rsidRDefault="00183F17" w:rsidP="007F2C42">
            <w:pPr>
              <w:pStyle w:val="TCTableBody"/>
              <w:jc w:val="center"/>
            </w:pPr>
            <w:r>
              <w:t>L-Aspartic acid</w:t>
            </w:r>
          </w:p>
        </w:tc>
        <w:tc>
          <w:tcPr>
            <w:tcW w:w="1003" w:type="pct"/>
            <w:tcBorders>
              <w:left w:val="single" w:sz="4" w:space="0" w:color="000000"/>
              <w:right w:val="single" w:sz="4" w:space="0" w:color="000000"/>
            </w:tcBorders>
            <w:vAlign w:val="center"/>
          </w:tcPr>
          <w:p w14:paraId="7FD2BE53" w14:textId="77777777" w:rsidR="00183F17" w:rsidRDefault="00183F17" w:rsidP="007F2C42">
            <w:pPr>
              <w:pStyle w:val="TCTableBody"/>
              <w:jc w:val="center"/>
            </w:pPr>
            <w:r>
              <w:t>4.23</w:t>
            </w:r>
          </w:p>
          <w:p w14:paraId="52DC6C3D" w14:textId="77777777" w:rsidR="00183F17" w:rsidRDefault="00183F17" w:rsidP="007F2C42">
            <w:pPr>
              <w:pStyle w:val="TCTableBody"/>
              <w:jc w:val="center"/>
            </w:pPr>
            <w:r>
              <w:t>(0.423)</w:t>
            </w:r>
          </w:p>
        </w:tc>
        <w:tc>
          <w:tcPr>
            <w:tcW w:w="918" w:type="pct"/>
            <w:tcBorders>
              <w:left w:val="single" w:sz="4" w:space="0" w:color="000000"/>
              <w:right w:val="single" w:sz="4" w:space="0" w:color="000000"/>
            </w:tcBorders>
            <w:vAlign w:val="center"/>
          </w:tcPr>
          <w:p w14:paraId="6D314430" w14:textId="77777777" w:rsidR="00183F17" w:rsidRDefault="00183F17" w:rsidP="007F2C42">
            <w:pPr>
              <w:pStyle w:val="TCTableBody"/>
              <w:jc w:val="center"/>
            </w:pPr>
            <w:r>
              <w:t>465</w:t>
            </w:r>
            <w:r>
              <w:br/>
              <w:t>(12)</w:t>
            </w:r>
            <w:r>
              <w:rPr>
                <w:vertAlign w:val="superscript"/>
              </w:rPr>
              <w:t>c</w:t>
            </w:r>
          </w:p>
        </w:tc>
        <w:tc>
          <w:tcPr>
            <w:tcW w:w="1002" w:type="pct"/>
            <w:tcBorders>
              <w:left w:val="single" w:sz="4" w:space="0" w:color="000000"/>
            </w:tcBorders>
            <w:vAlign w:val="center"/>
          </w:tcPr>
          <w:p w14:paraId="1611D216" w14:textId="2A97EDED" w:rsidR="00183F17" w:rsidRDefault="003242CF" w:rsidP="007F2C42">
            <w:pPr>
              <w:pStyle w:val="TCTableBody"/>
              <w:jc w:val="center"/>
            </w:pPr>
            <w:r>
              <w:t>Weak</w:t>
            </w:r>
            <w:r>
              <w:br/>
              <w:t>(WMCM)</w:t>
            </w:r>
          </w:p>
        </w:tc>
      </w:tr>
      <w:tr w:rsidR="00183F17" w14:paraId="37C02371" w14:textId="77777777" w:rsidTr="003242CF">
        <w:trPr>
          <w:trHeight w:val="144"/>
        </w:trPr>
        <w:tc>
          <w:tcPr>
            <w:tcW w:w="2077" w:type="pct"/>
            <w:tcBorders>
              <w:right w:val="single" w:sz="4" w:space="0" w:color="000000"/>
            </w:tcBorders>
            <w:vAlign w:val="center"/>
          </w:tcPr>
          <w:p w14:paraId="7C03B8EA" w14:textId="77777777" w:rsidR="00183F17" w:rsidRDefault="00183F17" w:rsidP="007F2C42">
            <w:pPr>
              <w:pStyle w:val="TCTableBody"/>
              <w:jc w:val="center"/>
            </w:pPr>
            <w:r>
              <w:t>L-Valine</w:t>
            </w:r>
          </w:p>
        </w:tc>
        <w:tc>
          <w:tcPr>
            <w:tcW w:w="1003" w:type="pct"/>
            <w:tcBorders>
              <w:left w:val="single" w:sz="4" w:space="0" w:color="000000"/>
              <w:right w:val="single" w:sz="4" w:space="0" w:color="000000"/>
            </w:tcBorders>
            <w:vAlign w:val="center"/>
          </w:tcPr>
          <w:p w14:paraId="35D9E6AA" w14:textId="77777777" w:rsidR="00183F17" w:rsidRDefault="00183F17" w:rsidP="007F2C42">
            <w:pPr>
              <w:pStyle w:val="TCTableBody"/>
              <w:jc w:val="center"/>
            </w:pPr>
            <w:r>
              <w:t>4.02</w:t>
            </w:r>
          </w:p>
          <w:p w14:paraId="0372D2C4" w14:textId="77777777" w:rsidR="00183F17" w:rsidRDefault="00183F17" w:rsidP="007F2C42">
            <w:pPr>
              <w:pStyle w:val="TCTableBody"/>
              <w:jc w:val="center"/>
            </w:pPr>
            <w:r>
              <w:t>(0.402)</w:t>
            </w:r>
          </w:p>
        </w:tc>
        <w:tc>
          <w:tcPr>
            <w:tcW w:w="918" w:type="pct"/>
            <w:tcBorders>
              <w:left w:val="single" w:sz="4" w:space="0" w:color="000000"/>
              <w:right w:val="single" w:sz="4" w:space="0" w:color="000000"/>
            </w:tcBorders>
            <w:vAlign w:val="center"/>
          </w:tcPr>
          <w:p w14:paraId="670C55DC" w14:textId="77777777" w:rsidR="00183F17" w:rsidRDefault="00183F17" w:rsidP="007F2C42">
            <w:pPr>
              <w:pStyle w:val="TCTableBody"/>
              <w:jc w:val="center"/>
            </w:pPr>
            <w:r>
              <w:t>NA</w:t>
            </w:r>
            <w:r>
              <w:rPr>
                <w:vertAlign w:val="superscript"/>
              </w:rPr>
              <w:t>d</w:t>
            </w:r>
          </w:p>
        </w:tc>
        <w:tc>
          <w:tcPr>
            <w:tcW w:w="1002" w:type="pct"/>
            <w:tcBorders>
              <w:left w:val="single" w:sz="4" w:space="0" w:color="000000"/>
            </w:tcBorders>
            <w:vAlign w:val="center"/>
          </w:tcPr>
          <w:p w14:paraId="5F46BCA6" w14:textId="6761937C" w:rsidR="00183F17" w:rsidRDefault="00AD32BD" w:rsidP="007F2C42">
            <w:pPr>
              <w:pStyle w:val="TCTableBody"/>
              <w:jc w:val="center"/>
            </w:pPr>
            <w:r>
              <w:t>Non</w:t>
            </w:r>
            <w:r w:rsidR="003242CF">
              <w:br/>
              <w:t>(WMCM)</w:t>
            </w:r>
          </w:p>
        </w:tc>
      </w:tr>
      <w:tr w:rsidR="00183F17" w14:paraId="4C7C2E40" w14:textId="77777777" w:rsidTr="003242CF">
        <w:trPr>
          <w:trHeight w:val="144"/>
        </w:trPr>
        <w:tc>
          <w:tcPr>
            <w:tcW w:w="2077" w:type="pct"/>
            <w:tcBorders>
              <w:right w:val="single" w:sz="4" w:space="0" w:color="000000"/>
            </w:tcBorders>
            <w:vAlign w:val="center"/>
          </w:tcPr>
          <w:p w14:paraId="611C788C" w14:textId="77777777" w:rsidR="00183F17" w:rsidRDefault="00183F17" w:rsidP="007F2C42">
            <w:pPr>
              <w:pStyle w:val="TCTableBody"/>
              <w:jc w:val="center"/>
            </w:pPr>
            <w:r>
              <w:t>L-Glutamine</w:t>
            </w:r>
          </w:p>
        </w:tc>
        <w:tc>
          <w:tcPr>
            <w:tcW w:w="1003"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7F2C42">
            <w:pPr>
              <w:pStyle w:val="TCTableBody"/>
              <w:jc w:val="center"/>
            </w:pPr>
            <w:r>
              <w:t>3.81</w:t>
            </w:r>
          </w:p>
          <w:p w14:paraId="47C7C19B" w14:textId="77777777" w:rsidR="00183F17" w:rsidRDefault="00183F17" w:rsidP="007F2C42">
            <w:pPr>
              <w:pStyle w:val="TCTableBody"/>
              <w:jc w:val="center"/>
            </w:pPr>
            <w:r>
              <w:t>(0.381)</w:t>
            </w:r>
          </w:p>
        </w:tc>
        <w:tc>
          <w:tcPr>
            <w:tcW w:w="918" w:type="pct"/>
            <w:tcBorders>
              <w:left w:val="single" w:sz="4" w:space="0" w:color="000000"/>
              <w:right w:val="single" w:sz="4" w:space="0" w:color="000000"/>
            </w:tcBorders>
            <w:vAlign w:val="center"/>
          </w:tcPr>
          <w:p w14:paraId="555B272E" w14:textId="77777777" w:rsidR="00183F17" w:rsidRDefault="00183F17" w:rsidP="007F2C42">
            <w:pPr>
              <w:pStyle w:val="TCTableBody"/>
              <w:jc w:val="center"/>
              <w:rPr>
                <w:rFonts w:ascii="Arial" w:hAnsi="Arial"/>
                <w:sz w:val="16"/>
                <w:szCs w:val="16"/>
              </w:rPr>
            </w:pPr>
            <w:r>
              <w:t>NA</w:t>
            </w:r>
            <w:r>
              <w:rPr>
                <w:rFonts w:ascii="Arial" w:hAnsi="Arial"/>
                <w:sz w:val="16"/>
                <w:szCs w:val="16"/>
                <w:vertAlign w:val="superscript"/>
              </w:rPr>
              <w:t>d</w:t>
            </w:r>
          </w:p>
        </w:tc>
        <w:tc>
          <w:tcPr>
            <w:tcW w:w="1002" w:type="pct"/>
            <w:tcBorders>
              <w:left w:val="single" w:sz="4" w:space="0" w:color="000000"/>
            </w:tcBorders>
            <w:vAlign w:val="center"/>
          </w:tcPr>
          <w:p w14:paraId="24FB01AE" w14:textId="2563E253" w:rsidR="00183F17" w:rsidRDefault="00AD32BD" w:rsidP="007F2C42">
            <w:pPr>
              <w:pStyle w:val="TCTableBody"/>
              <w:jc w:val="center"/>
            </w:pPr>
            <w:r>
              <w:t>Non</w:t>
            </w:r>
            <w:r w:rsidR="003242CF">
              <w:br/>
              <w:t>(WMCM)</w:t>
            </w:r>
          </w:p>
        </w:tc>
      </w:tr>
      <w:tr w:rsidR="00183F17" w14:paraId="15CF5A4A" w14:textId="77777777" w:rsidTr="003242CF">
        <w:trPr>
          <w:trHeight w:val="144"/>
        </w:trPr>
        <w:tc>
          <w:tcPr>
            <w:tcW w:w="2077" w:type="pct"/>
            <w:tcBorders>
              <w:right w:val="single" w:sz="4" w:space="0" w:color="000000"/>
            </w:tcBorders>
            <w:vAlign w:val="center"/>
          </w:tcPr>
          <w:p w14:paraId="53073660" w14:textId="77777777" w:rsidR="00183F17" w:rsidRDefault="00183F17" w:rsidP="007F2C42">
            <w:pPr>
              <w:pStyle w:val="TCTableBody"/>
              <w:jc w:val="center"/>
            </w:pPr>
            <w:r>
              <w:t>6-Phospho-</w:t>
            </w:r>
            <w:r>
              <w:br/>
              <w:t>gluconic acid</w:t>
            </w:r>
          </w:p>
        </w:tc>
        <w:tc>
          <w:tcPr>
            <w:tcW w:w="1003"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7F2C42">
            <w:pPr>
              <w:pStyle w:val="TCTableBody"/>
              <w:jc w:val="center"/>
            </w:pPr>
            <w:r>
              <w:t>3.77</w:t>
            </w:r>
          </w:p>
          <w:p w14:paraId="4B939AA1" w14:textId="77777777" w:rsidR="00183F17" w:rsidRDefault="00183F17" w:rsidP="007F2C42">
            <w:pPr>
              <w:pStyle w:val="TCTableBody"/>
              <w:jc w:val="center"/>
            </w:pPr>
            <w:r>
              <w:t>(0.377)</w:t>
            </w:r>
          </w:p>
        </w:tc>
        <w:tc>
          <w:tcPr>
            <w:tcW w:w="918"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7F2C42">
            <w:pPr>
              <w:pStyle w:val="TCTableBody"/>
              <w:jc w:val="center"/>
            </w:pPr>
            <w:r>
              <w:t>14.4</w:t>
            </w:r>
            <w:r>
              <w:br/>
              <w:t>(0.2)</w:t>
            </w:r>
            <w:r>
              <w:rPr>
                <w:vertAlign w:val="superscript"/>
              </w:rPr>
              <w:t>b</w:t>
            </w:r>
          </w:p>
        </w:tc>
        <w:tc>
          <w:tcPr>
            <w:tcW w:w="1002" w:type="pct"/>
            <w:tcBorders>
              <w:left w:val="single" w:sz="4" w:space="0" w:color="000000"/>
            </w:tcBorders>
            <w:tcMar>
              <w:top w:w="55" w:type="dxa"/>
              <w:left w:w="55" w:type="dxa"/>
              <w:bottom w:w="55" w:type="dxa"/>
              <w:right w:w="55" w:type="dxa"/>
            </w:tcMar>
            <w:vAlign w:val="center"/>
          </w:tcPr>
          <w:p w14:paraId="287118C1" w14:textId="37F0C5A1" w:rsidR="00183F17" w:rsidRDefault="003242CF" w:rsidP="007F2C42">
            <w:pPr>
              <w:pStyle w:val="TCTableBody"/>
              <w:jc w:val="center"/>
            </w:pPr>
            <w:r>
              <w:t>Weak</w:t>
            </w:r>
            <w:r>
              <w:br/>
              <w:t>(WMCM)</w:t>
            </w:r>
          </w:p>
        </w:tc>
      </w:tr>
      <w:tr w:rsidR="00183F17" w14:paraId="689E2B6C" w14:textId="77777777" w:rsidTr="003242CF">
        <w:trPr>
          <w:trHeight w:val="144"/>
        </w:trPr>
        <w:tc>
          <w:tcPr>
            <w:tcW w:w="2077" w:type="pct"/>
            <w:tcMar>
              <w:top w:w="55" w:type="dxa"/>
              <w:bottom w:w="55" w:type="dxa"/>
            </w:tcMar>
            <w:vAlign w:val="center"/>
          </w:tcPr>
          <w:p w14:paraId="4EC788DF" w14:textId="77777777" w:rsidR="00183F17" w:rsidRDefault="00183F17" w:rsidP="007F2C42">
            <w:pPr>
              <w:pStyle w:val="TCTableBody"/>
              <w:jc w:val="center"/>
            </w:pPr>
            <w:r>
              <w:t>Pyruvic acid</w:t>
            </w:r>
          </w:p>
        </w:tc>
        <w:tc>
          <w:tcPr>
            <w:tcW w:w="1003"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7F2C42">
            <w:pPr>
              <w:pStyle w:val="TCTableBody"/>
              <w:jc w:val="center"/>
            </w:pPr>
            <w:r>
              <w:t>3.66</w:t>
            </w:r>
          </w:p>
          <w:p w14:paraId="7BD830D8" w14:textId="77777777" w:rsidR="00183F17" w:rsidRDefault="00183F17" w:rsidP="007F2C42">
            <w:pPr>
              <w:pStyle w:val="TCTableBody"/>
              <w:jc w:val="center"/>
            </w:pPr>
            <w:r>
              <w:t>(0.366)</w:t>
            </w:r>
          </w:p>
        </w:tc>
        <w:tc>
          <w:tcPr>
            <w:tcW w:w="918"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7F2C42">
            <w:pPr>
              <w:pStyle w:val="TCTableBody"/>
              <w:jc w:val="center"/>
            </w:pPr>
            <w:r>
              <w:t>15.8</w:t>
            </w:r>
            <w:r>
              <w:br/>
              <w:t>(0.9)</w:t>
            </w:r>
            <w:r>
              <w:rPr>
                <w:vertAlign w:val="superscript"/>
              </w:rPr>
              <w:t>c</w:t>
            </w:r>
          </w:p>
        </w:tc>
        <w:tc>
          <w:tcPr>
            <w:tcW w:w="1002" w:type="pct"/>
            <w:tcBorders>
              <w:left w:val="single" w:sz="4" w:space="0" w:color="000000"/>
            </w:tcBorders>
            <w:tcMar>
              <w:top w:w="55" w:type="dxa"/>
              <w:left w:w="55" w:type="dxa"/>
              <w:bottom w:w="55" w:type="dxa"/>
              <w:right w:w="55" w:type="dxa"/>
            </w:tcMar>
            <w:vAlign w:val="center"/>
          </w:tcPr>
          <w:p w14:paraId="60A65881" w14:textId="40C71C3F" w:rsidR="00183F17" w:rsidRDefault="003242CF" w:rsidP="007F2C42">
            <w:pPr>
              <w:pStyle w:val="TCTableBody"/>
              <w:jc w:val="center"/>
            </w:pPr>
            <w:r>
              <w:t>Weak</w:t>
            </w:r>
            <w:r>
              <w:br/>
              <w:t>(WMCM)</w:t>
            </w:r>
          </w:p>
        </w:tc>
      </w:tr>
      <w:tr w:rsidR="00183F17" w14:paraId="3856598E" w14:textId="77777777" w:rsidTr="003242CF">
        <w:trPr>
          <w:trHeight w:val="144"/>
        </w:trPr>
        <w:tc>
          <w:tcPr>
            <w:tcW w:w="2077" w:type="pct"/>
            <w:tcBorders>
              <w:bottom w:val="single" w:sz="4" w:space="0" w:color="000000"/>
            </w:tcBorders>
            <w:tcMar>
              <w:top w:w="55" w:type="dxa"/>
              <w:bottom w:w="55" w:type="dxa"/>
            </w:tcMar>
            <w:vAlign w:val="center"/>
          </w:tcPr>
          <w:p w14:paraId="16F4B0EB" w14:textId="77777777" w:rsidR="00183F17" w:rsidRDefault="00183F17" w:rsidP="007F2C42">
            <w:pPr>
              <w:pStyle w:val="TCTableBody"/>
              <w:jc w:val="center"/>
            </w:pPr>
            <w:r>
              <w:t>Dihydroxyacetone phosphate</w:t>
            </w:r>
          </w:p>
        </w:tc>
        <w:tc>
          <w:tcPr>
            <w:tcW w:w="1003"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7F2C42">
            <w:pPr>
              <w:pStyle w:val="TCTableBody"/>
              <w:jc w:val="center"/>
            </w:pPr>
            <w:r>
              <w:t>3.06</w:t>
            </w:r>
          </w:p>
          <w:p w14:paraId="15A459E5" w14:textId="77777777" w:rsidR="00183F17" w:rsidRDefault="00183F17" w:rsidP="007F2C42">
            <w:pPr>
              <w:pStyle w:val="TCTableBody"/>
              <w:jc w:val="center"/>
            </w:pPr>
            <w:r>
              <w:t>(0.306)</w:t>
            </w:r>
          </w:p>
        </w:tc>
        <w:tc>
          <w:tcPr>
            <w:tcW w:w="918"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7F2C42">
            <w:pPr>
              <w:pStyle w:val="TCTableBody"/>
              <w:jc w:val="center"/>
            </w:pPr>
            <w:r>
              <w:t>20</w:t>
            </w:r>
            <w:r>
              <w:br/>
              <w:t>(1)</w:t>
            </w:r>
            <w:r>
              <w:rPr>
                <w:vertAlign w:val="superscript"/>
              </w:rPr>
              <w:t>b</w:t>
            </w:r>
          </w:p>
        </w:tc>
        <w:tc>
          <w:tcPr>
            <w:tcW w:w="1002" w:type="pct"/>
            <w:tcBorders>
              <w:left w:val="single" w:sz="4" w:space="0" w:color="000000"/>
              <w:bottom w:val="single" w:sz="4" w:space="0" w:color="000000"/>
            </w:tcBorders>
            <w:tcMar>
              <w:top w:w="55" w:type="dxa"/>
              <w:left w:w="55" w:type="dxa"/>
              <w:bottom w:w="55" w:type="dxa"/>
              <w:right w:w="55" w:type="dxa"/>
            </w:tcMar>
            <w:vAlign w:val="center"/>
          </w:tcPr>
          <w:p w14:paraId="2FB470C1" w14:textId="485681F9" w:rsidR="00183F17" w:rsidRDefault="003242CF" w:rsidP="007F2C42">
            <w:pPr>
              <w:pStyle w:val="TCTableBody"/>
              <w:jc w:val="center"/>
            </w:pPr>
            <w:r>
              <w:t>Weak</w:t>
            </w:r>
            <w:r>
              <w:br/>
              <w:t>(WMCM)</w:t>
            </w:r>
          </w:p>
        </w:tc>
      </w:tr>
    </w:tbl>
    <w:p w14:paraId="605B651D" w14:textId="58667CED" w:rsidR="00ED37ED" w:rsidRDefault="00183F17" w:rsidP="00D374B0">
      <w:pPr>
        <w:pStyle w:val="TCTableBody"/>
      </w:pPr>
      <w:r w:rsidRPr="00FF1DBC">
        <w:rPr>
          <w:vertAlign w:val="superscript"/>
        </w:rPr>
        <w:t>a</w:t>
      </w:r>
      <w:r w:rsidRPr="00FF1DBC">
        <w:t>Uncertainty</w:t>
      </w:r>
      <w:r w:rsidR="003242CF">
        <w:t xml:space="preserve"> is in parentheses and is</w:t>
      </w:r>
      <w:r w:rsidRPr="00FF1DBC">
        <w:t xml:space="preserve"> propagated from uncertainties in reagent masses and volumes used during sample preparation. Extra significant digits included to avoid systematic rounding errors in the statistical model.</w:t>
      </w:r>
      <w:r w:rsidRPr="00FF1DBC">
        <w:rPr>
          <w:vertAlign w:val="superscript"/>
        </w:rPr>
        <w:t xml:space="preserve"> b</w:t>
      </w:r>
      <w:r w:rsidRPr="00FF1DBC">
        <w:t xml:space="preserve">Determined at 37 °C with </w:t>
      </w:r>
      <w:r w:rsidR="00ED37ED">
        <w:t>ITC</w:t>
      </w:r>
      <w:r w:rsidRPr="00FF1DBC">
        <w:t xml:space="preserve"> as measured in SI </w:t>
      </w:r>
      <w:r w:rsidR="00B573D6">
        <w:t>F</w:t>
      </w:r>
      <w:r w:rsidRPr="00FF1DBC">
        <w:t xml:space="preserve">igure 1 and SI </w:t>
      </w:r>
      <w:r w:rsidR="00B573D6">
        <w:t>T</w:t>
      </w:r>
      <w:r w:rsidRPr="00FF1DBC">
        <w:t>able 2. Error is the propagated standard error in the fit parameters.</w:t>
      </w:r>
      <w:r w:rsidRPr="00FF1DBC">
        <w:rPr>
          <w:vertAlign w:val="superscript"/>
        </w:rPr>
        <w:t xml:space="preserve"> c</w:t>
      </w:r>
      <w:r w:rsidRPr="00FF1DBC">
        <w:t xml:space="preserve">Determined at 37 °C with HQS emission as measured in the SI </w:t>
      </w:r>
      <w:r w:rsidR="00B573D6">
        <w:t>F</w:t>
      </w:r>
      <w:r w:rsidRPr="00FF1DBC">
        <w:t xml:space="preserve">igure 2 and SI </w:t>
      </w:r>
      <w:r w:rsidR="00B573D6">
        <w:t>T</w:t>
      </w:r>
      <w:r w:rsidRPr="00FF1DBC">
        <w:t>able 3. Error is the propagated standard error in the fit parameters.</w:t>
      </w:r>
      <w:r w:rsidRPr="00FF1DBC">
        <w:rPr>
          <w:b/>
          <w:vertAlign w:val="superscript"/>
        </w:rPr>
        <w:t xml:space="preserve"> </w:t>
      </w:r>
      <w:r w:rsidRPr="00FF1DBC">
        <w:rPr>
          <w:bCs/>
          <w:vertAlign w:val="superscript"/>
        </w:rPr>
        <w:t>d</w:t>
      </w:r>
      <w:r w:rsidRPr="00FF1DBC">
        <w:rPr>
          <w:bCs/>
        </w:rPr>
        <w:t xml:space="preserve">No binding observed as per SI </w:t>
      </w:r>
      <w:r w:rsidR="00B573D6">
        <w:rPr>
          <w:bCs/>
        </w:rPr>
        <w:t>F</w:t>
      </w:r>
      <w:r w:rsidRPr="00FF1DBC">
        <w:rPr>
          <w:bCs/>
        </w:rPr>
        <w:t>igure 2</w:t>
      </w:r>
      <w:r w:rsidRPr="00FF1DBC">
        <w:rPr>
          <w:b/>
        </w:rPr>
        <w:t>.</w:t>
      </w:r>
      <w:r w:rsidRPr="00FF1DBC">
        <w:rPr>
          <w:b/>
          <w:vertAlign w:val="superscript"/>
        </w:rPr>
        <w:t xml:space="preserve"> </w:t>
      </w:r>
      <w:r w:rsidRPr="00FF1DBC">
        <w:rPr>
          <w:vertAlign w:val="superscript"/>
        </w:rPr>
        <w:t>e</w:t>
      </w:r>
      <w:r w:rsidRPr="00FF1DBC">
        <w:t xml:space="preserve">Metabolites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w:t>
      </w:r>
      <w:r w:rsidR="00A15BCB">
        <w:t>the free Mg</w:t>
      </w:r>
      <w:r w:rsidR="00A15BCB" w:rsidRPr="00A15BCB">
        <w:rPr>
          <w:vertAlign w:val="superscript"/>
        </w:rPr>
        <w:t>2+</w:t>
      </w:r>
      <w:r w:rsidR="00A15BCB">
        <w:t xml:space="preserve"> concentration in </w:t>
      </w:r>
      <w:r w:rsidR="00A15BCB" w:rsidRPr="00A15BCB">
        <w:rPr>
          <w:i/>
        </w:rPr>
        <w:t>E. coli</w:t>
      </w:r>
      <w:r w:rsidR="00A15BCB">
        <w:t xml:space="preserve"> of </w:t>
      </w:r>
      <w:r w:rsidRPr="00FF1DBC">
        <w:t>2 mM</w:t>
      </w:r>
      <w:r w:rsidR="003242CF">
        <w:t xml:space="preserve"> (top</w:t>
      </w:r>
      <w:r w:rsidR="006319A1">
        <w:t xml:space="preserve"> rows of table</w:t>
      </w:r>
      <w:r w:rsidR="003242CF">
        <w:t>)</w:t>
      </w:r>
      <w:r w:rsidRPr="00FF1DBC">
        <w:t xml:space="preserve"> are considered strong Mg</w:t>
      </w:r>
      <w:r w:rsidRPr="00FF1DBC">
        <w:rPr>
          <w:vertAlign w:val="superscript"/>
        </w:rPr>
        <w:t>2+</w:t>
      </w:r>
      <w:r w:rsidRPr="00FF1DBC">
        <w:t xml:space="preserve"> chelators</w:t>
      </w:r>
      <w:r w:rsidR="006319A1">
        <w:t xml:space="preserve"> and denoted “Strong”</w:t>
      </w:r>
      <w:r w:rsidRPr="00FF1DBC">
        <w:t xml:space="preserve"> and </w:t>
      </w:r>
      <w:r w:rsidRPr="00FF1DBC">
        <w:rPr>
          <w:i/>
          <w:iCs/>
        </w:rPr>
        <w:t>K</w:t>
      </w:r>
      <w:r w:rsidRPr="00FF1DBC">
        <w:rPr>
          <w:i/>
          <w:iCs/>
          <w:vertAlign w:val="subscript"/>
        </w:rPr>
        <w:t>D</w:t>
      </w:r>
      <w:r w:rsidRPr="00FF1DBC">
        <w:t xml:space="preserve">s greater than 2 mM </w:t>
      </w:r>
      <w:r w:rsidR="003242CF">
        <w:t>(bottom</w:t>
      </w:r>
      <w:r w:rsidR="006319A1">
        <w:t xml:space="preserve"> rows of table</w:t>
      </w:r>
      <w:r w:rsidR="003242CF">
        <w:t xml:space="preserve">) </w:t>
      </w:r>
      <w:r w:rsidRPr="00FF1DBC">
        <w:t>are considered weak Mg</w:t>
      </w:r>
      <w:r w:rsidRPr="00FF1DBC">
        <w:rPr>
          <w:vertAlign w:val="superscript"/>
        </w:rPr>
        <w:t>2+</w:t>
      </w:r>
      <w:r w:rsidRPr="00FF1DBC">
        <w:t xml:space="preserve"> chelators</w:t>
      </w:r>
      <w:r w:rsidR="006319A1">
        <w:t xml:space="preserve"> and denoted “Weak”</w:t>
      </w:r>
      <w:r w:rsidRPr="00FF1DBC">
        <w:t xml:space="preserve">. </w:t>
      </w:r>
      <w:r w:rsidR="00561FB8">
        <w:t>S</w:t>
      </w:r>
      <w:r w:rsidRPr="00FF1DBC">
        <w:t>ub-artificial cytoplasms comp</w:t>
      </w:r>
      <w:r w:rsidR="00561FB8">
        <w:t>ri</w:t>
      </w:r>
      <w:r w:rsidRPr="00FF1DBC">
        <w:t>sing Eco80, nucleotide triphosphate-chelated Mg</w:t>
      </w:r>
      <w:r w:rsidRPr="00FF1DBC">
        <w:rPr>
          <w:vertAlign w:val="superscript"/>
        </w:rPr>
        <w:t>2+</w:t>
      </w:r>
      <w:r w:rsidR="00ED37ED">
        <w:t xml:space="preserve"> </w:t>
      </w:r>
      <w:r w:rsidR="00561FB8">
        <w:t xml:space="preserve">(NTPCM) </w:t>
      </w:r>
      <w:r w:rsidRPr="00FF1DBC">
        <w:t>and weak metabolite-chelated Mg</w:t>
      </w:r>
      <w:r w:rsidRPr="00FF1DBC">
        <w:rPr>
          <w:vertAlign w:val="superscript"/>
        </w:rPr>
        <w:t>2+</w:t>
      </w:r>
      <w:r w:rsidR="00561FB8">
        <w:t xml:space="preserve"> (WMCM) are noted</w:t>
      </w:r>
      <w:r w:rsidRPr="00FF1DBC">
        <w:t>.</w:t>
      </w:r>
    </w:p>
    <w:p w14:paraId="22EFD08F" w14:textId="0044897E" w:rsidR="00183F17" w:rsidRPr="008F50D4" w:rsidRDefault="00183F17" w:rsidP="007C3DFA">
      <w:pPr>
        <w:pStyle w:val="TAMainText"/>
        <w:rPr>
          <w:b/>
          <w:bCs/>
        </w:rPr>
      </w:pPr>
      <w:r w:rsidRPr="008F50D4">
        <w:rPr>
          <w:b/>
          <w:bCs/>
        </w:rPr>
        <w:t>Results</w:t>
      </w:r>
    </w:p>
    <w:p w14:paraId="06E43C2D" w14:textId="53DEBC6F" w:rsidR="00935500" w:rsidRPr="008F50D4" w:rsidRDefault="00935500" w:rsidP="00664582">
      <w:pPr>
        <w:pStyle w:val="TAMainText"/>
        <w:rPr>
          <w:i/>
          <w:iCs/>
        </w:rPr>
      </w:pPr>
      <w:r w:rsidRPr="008F50D4">
        <w:rPr>
          <w:i/>
          <w:iCs/>
        </w:rPr>
        <w:t>Eco80: An artificial cytoplasm containing 80% of E. coli metabolites</w:t>
      </w:r>
    </w:p>
    <w:p w14:paraId="7CE531AE" w14:textId="6AAD750A" w:rsidR="00935500" w:rsidRPr="00935500" w:rsidRDefault="00935500" w:rsidP="00664582">
      <w:pPr>
        <w:pStyle w:val="TAMainText"/>
      </w:pPr>
      <w:r w:rsidRPr="00935500">
        <w:rPr>
          <w:i/>
          <w:iCs/>
        </w:rPr>
        <w:t xml:space="preserve">E. coli </w:t>
      </w:r>
      <w:r w:rsidRPr="00935500">
        <w:t xml:space="preserve">cells contain hundreds of </w:t>
      </w:r>
      <w:r w:rsidR="00F614F1">
        <w:t xml:space="preserve">different </w:t>
      </w:r>
      <w:r w:rsidRPr="00935500">
        <w:t>metabolites (~240 mM total),</w:t>
      </w:r>
      <w:r w:rsidRPr="00935500">
        <w:fldChar w:fldCharType="begin"/>
      </w:r>
      <w:r w:rsidR="00F02720">
        <w:instrText xml:space="preserve"> ADDIN ZOTERO_ITEM CSL_CITATION {"citationID":"aqdge9456g","properties":{"formattedCitation":"\\super 27\\nosupersub{}","plainCitation":"27","noteIndex":0},"citationItems":[{"id":39,"uris":["http://zotero.org/users/4485201/items/JC52LUSE"],"itemData":{"id":39,"type":"article-journal","abstract":"Absolute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Biology","DOI":"10.1038/nchembio.186","ISSN":"1552-4469","issue":"8","language":"en","license":"2009 Nature Publishing Group","page":"593-599","source":"www.nature.com","title":"Absolute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00F02720" w:rsidRPr="00F02720">
        <w:rPr>
          <w:szCs w:val="24"/>
          <w:vertAlign w:val="superscript"/>
        </w:rPr>
        <w:t>27</w:t>
      </w:r>
      <w:r w:rsidRPr="00935500">
        <w:fldChar w:fldCharType="end"/>
      </w:r>
      <w:r w:rsidRPr="00935500">
        <w:t xml:space="preserve"> which is too many to test systematically. However, the 15 most abundant metabolites in </w:t>
      </w:r>
      <w:r w:rsidRPr="00935500">
        <w:rPr>
          <w:i/>
          <w:iCs/>
        </w:rPr>
        <w:t>E. coli</w:t>
      </w:r>
      <w:r w:rsidRPr="00935500">
        <w:t>, an experimentally</w:t>
      </w:r>
      <w:r w:rsidR="00E73EC8">
        <w:t>-</w:t>
      </w:r>
      <w:r w:rsidRPr="00935500">
        <w:t xml:space="preserve">manageable number, comprise </w:t>
      </w:r>
      <w:r w:rsidR="00887B22">
        <w:t xml:space="preserve">a full </w:t>
      </w:r>
      <w:r w:rsidRPr="00935500">
        <w:t>80% (195 mM) of</w:t>
      </w:r>
      <w:r w:rsidR="001E32A0">
        <w:t xml:space="preserve"> the</w:t>
      </w:r>
      <w:r w:rsidRPr="00935500">
        <w:t xml:space="preserve">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25CB0E50" w:rsidR="00935500" w:rsidRPr="00935500" w:rsidRDefault="00935500" w:rsidP="00664582">
      <w:pPr>
        <w:pStyle w:val="TAMainText"/>
      </w:pPr>
      <w:r w:rsidRPr="00935500">
        <w:t xml:space="preserve">Eco80 was prepared at a 2x concentration so that it could be diluted into other reagents and contain physiological concentrations of monovalent metal ions at pH 7.0 (see </w:t>
      </w:r>
      <w:r w:rsidR="00887B22">
        <w:t>S</w:t>
      </w:r>
      <w:r w:rsidRPr="00935500">
        <w:t xml:space="preserve">upplementary </w:t>
      </w:r>
      <w:r w:rsidR="00887B22">
        <w:t>I</w:t>
      </w:r>
      <w:r w:rsidRPr="00935500">
        <w:t xml:space="preserve">nformation (SI) </w:t>
      </w:r>
      <w:r w:rsidR="00C65333">
        <w:t>T</w:t>
      </w:r>
      <w:r w:rsidRPr="00935500">
        <w:t xml:space="preserve">able 1 for details). Briefly, all metabolites in Eco80 </w:t>
      </w:r>
      <w:r w:rsidR="00916F02">
        <w:t>we</w:t>
      </w:r>
      <w:r w:rsidRPr="00935500">
        <w:t xml:space="preserve">re zwitterions or negatively charged near physiological pH 7, </w:t>
      </w:r>
      <w:r w:rsidR="00887B22">
        <w:t>the latter</w:t>
      </w:r>
      <w:r w:rsidRPr="00935500">
        <w:t xml:space="preserve"> requir</w:t>
      </w:r>
      <w:r w:rsidR="00887B22">
        <w:t>ing</w:t>
      </w:r>
      <w:r w:rsidRPr="00935500">
        <w:t xml:space="preserve"> electrostatic neutralization with </w:t>
      </w:r>
      <w:r w:rsidR="00916F02">
        <w:t xml:space="preserve">monovalent </w:t>
      </w:r>
      <w:r w:rsidRPr="00935500">
        <w:t>metal ions. Metabolite salts and free acids were prepared to a final 2x</w:t>
      </w:r>
      <w:r w:rsidR="001E32A0">
        <w:t xml:space="preserve"> </w:t>
      </w:r>
      <w:r w:rsidRPr="00935500">
        <w:t>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w:t>
      </w:r>
      <w:r w:rsidR="001E32A0">
        <w:t xml:space="preserve"> </w:t>
      </w:r>
      <w:r w:rsidRPr="00935500">
        <w:t>stock was adjusted to pH 7.0 using NaOH, and the amount of Na</w:t>
      </w:r>
      <w:r w:rsidRPr="00935500">
        <w:rPr>
          <w:vertAlign w:val="superscript"/>
        </w:rPr>
        <w:t>+</w:t>
      </w:r>
      <w:r w:rsidRPr="00935500">
        <w:t xml:space="preserve"> was recorded. Lastly, NaCl and KCl were added to final</w:t>
      </w:r>
      <w:r w:rsidR="00887B22">
        <w:t xml:space="preserve"> concentrations of</w:t>
      </w:r>
      <w:r w:rsidRPr="00935500">
        <w:t xml:space="preserve">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w:t>
      </w:r>
      <w:r w:rsidR="008F73F4">
        <w:fldChar w:fldCharType="begin"/>
      </w:r>
      <w:r w:rsidR="001D529D">
        <w:instrText xml:space="preserve"> ADDIN ZOTERO_ITEM CSL_CITATION {"citationID":"jKLCRLpc","properties":{"formattedCitation":"\\super 6\\nosupersub{}","plainCitation":"6","noteIndex":0},"citationItems":[{"id":200,"uris":["http://zotero.org/users/4485201/items/SMVQMTX4"],"itemData":{"id":200,"type":"article-journal","abstract":"Abstract\nDeciphering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8F73F4">
        <w:fldChar w:fldCharType="separate"/>
      </w:r>
      <w:r w:rsidR="001D529D" w:rsidRPr="001D529D">
        <w:rPr>
          <w:szCs w:val="24"/>
          <w:vertAlign w:val="superscript"/>
        </w:rPr>
        <w:t>6</w:t>
      </w:r>
      <w:r w:rsidR="008F73F4">
        <w:fldChar w:fldCharType="end"/>
      </w:r>
      <w:r w:rsidRPr="00935500">
        <w:t xml:space="preserve"> The 2x</w:t>
      </w:r>
      <w:r w:rsidR="00E73EC8">
        <w:t>-</w:t>
      </w:r>
      <w:r w:rsidRPr="00935500">
        <w:t xml:space="preserve">concentrated artificial cytoplasm was then diluted into other reagents to </w:t>
      </w:r>
      <w:r w:rsidR="00887B22">
        <w:t>give the</w:t>
      </w:r>
      <w:r w:rsidRPr="00935500">
        <w:t xml:space="preserve"> final 1x concentration</w:t>
      </w:r>
      <w:r w:rsidR="00887B22">
        <w:t xml:space="preserve"> required</w:t>
      </w:r>
      <w:r w:rsidRPr="00935500">
        <w:t xml:space="preserve"> for experiments.</w:t>
      </w:r>
    </w:p>
    <w:p w14:paraId="1B54DC42" w14:textId="731DD8EC" w:rsidR="00935500" w:rsidRPr="00935500" w:rsidRDefault="00935500" w:rsidP="00664582">
      <w:pPr>
        <w:pStyle w:val="TAMainText"/>
      </w:pPr>
      <w:r w:rsidRPr="00935500">
        <w:t xml:space="preserve">Next, we considered how metabolites affect the speciation of </w:t>
      </w:r>
      <w:r w:rsidR="00887B22">
        <w:t>Mg</w:t>
      </w:r>
      <w:r w:rsidR="00887B22" w:rsidRPr="00887B22">
        <w:rPr>
          <w:vertAlign w:val="superscript"/>
        </w:rPr>
        <w:t>2+</w:t>
      </w:r>
      <w:r w:rsidR="00887B22">
        <w:t xml:space="preserve"> between </w:t>
      </w:r>
      <w:r w:rsidRPr="00935500">
        <w:t xml:space="preserve">free and chelated </w:t>
      </w:r>
      <w:r w:rsidR="00887B22">
        <w:t>forms</w:t>
      </w:r>
      <w:r w:rsidRPr="00935500">
        <w:t>. All 15 Eco80 metabolites ha</w:t>
      </w:r>
      <w:r w:rsidR="00887B22">
        <w:t>ve</w:t>
      </w:r>
      <w:r w:rsidRPr="00935500">
        <w:t xml:space="preserve"> functional groups, phosphates</w:t>
      </w:r>
      <w:r w:rsidR="00394149">
        <w:t xml:space="preserve"> and carboxylates</w:t>
      </w:r>
      <w:r w:rsidRPr="00935500">
        <w:t>, that dr</w:t>
      </w:r>
      <w:r w:rsidR="00887B22">
        <w:t>i</w:t>
      </w:r>
      <w:r w:rsidRPr="00935500">
        <w:t>ve chelating interactions with Mg</w:t>
      </w:r>
      <w:r w:rsidRPr="00935500">
        <w:rPr>
          <w:vertAlign w:val="superscript"/>
        </w:rPr>
        <w:t>2+</w:t>
      </w:r>
      <w:r w:rsidRPr="00935500">
        <w:t xml:space="preserve"> ions (Table 1)</w:t>
      </w:r>
      <w:r w:rsidR="00BB1101">
        <w:t>.</w:t>
      </w:r>
      <w:r w:rsidRPr="00935500">
        <w:fldChar w:fldCharType="begin"/>
      </w:r>
      <w:r w:rsidR="00F02720">
        <w:instrText xml:space="preserve"> ADDIN ZOTERO_ITEM CSL_CITATION {"citationID":"a82dv4v8uj","properties":{"formattedCitation":"\\super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w:t>
      </w:r>
      <w:r w:rsidR="00ED37ED">
        <w:t>We</w:t>
      </w:r>
      <w:r w:rsidR="00BB1101">
        <w:t xml:space="preserve"> </w:t>
      </w:r>
      <w:r w:rsidRPr="00935500">
        <w:t xml:space="preserve">sought </w:t>
      </w:r>
      <w:r w:rsidR="001E32A0">
        <w:t xml:space="preserve">to </w:t>
      </w:r>
      <w:r w:rsidR="00394149">
        <w:t xml:space="preserve">quantify </w:t>
      </w:r>
      <w:r w:rsidRPr="00935500">
        <w:t>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r w:rsidR="00ED37ED">
        <w:t xml:space="preserve">, since </w:t>
      </w:r>
      <w:r w:rsidR="00ED37ED" w:rsidRPr="00935500">
        <w:t>Mg</w:t>
      </w:r>
      <w:r w:rsidR="00ED37ED" w:rsidRPr="00935500">
        <w:rPr>
          <w:vertAlign w:val="superscript"/>
        </w:rPr>
        <w:t>2+</w:t>
      </w:r>
      <w:r w:rsidR="00ED37ED" w:rsidRPr="00935500">
        <w:t xml:space="preserve"> binding affinity is dependent on </w:t>
      </w:r>
      <w:bookmarkStart w:id="10" w:name="_Hlk114839072"/>
      <w:r w:rsidR="00ED37ED" w:rsidRPr="00935500">
        <w:t>environmental factors such as pH</w:t>
      </w:r>
      <w:r w:rsidR="00ED37ED">
        <w:t>,</w:t>
      </w:r>
      <w:r w:rsidR="00ED37ED" w:rsidRPr="00935500">
        <w:t xml:space="preserve"> </w:t>
      </w:r>
      <w:r w:rsidR="00394149">
        <w:t>ionic strength and identi</w:t>
      </w:r>
      <w:ins w:id="11" w:author="Sieg, Jacob Philip" w:date="2022-09-23T14:02:00Z">
        <w:r w:rsidR="00523472">
          <w:t>t</w:t>
        </w:r>
      </w:ins>
      <w:del w:id="12" w:author="Sieg, Jacob Philip" w:date="2022-09-23T14:02:00Z">
        <w:r w:rsidR="00394149" w:rsidDel="00523472">
          <w:delText>f</w:delText>
        </w:r>
      </w:del>
      <w:r w:rsidR="00394149">
        <w:t>y</w:t>
      </w:r>
      <w:r w:rsidR="00ED37ED" w:rsidRPr="00935500">
        <w:t>, and temperature</w:t>
      </w:r>
      <w:bookmarkEnd w:id="10"/>
      <w:r w:rsidR="00ED37ED" w:rsidRPr="00935500">
        <w:t>.</w:t>
      </w:r>
      <w:r w:rsidR="00ED37ED" w:rsidRPr="00935500">
        <w:fldChar w:fldCharType="begin"/>
      </w:r>
      <w:r w:rsidR="00F02720">
        <w:instrText xml:space="preserve"> ADDIN ZOTERO_ITEM CSL_CITATION {"citationID":"alqepqopor","properties":{"formattedCitation":"\\super 28\\uc0\\u8211{}34\\nosupersub{}","plainCitation":"28–34","noteIndex":0},"citationItems":[{"id":1505,"uris":["http://zotero.org/users/4485201/items/CRU3NKAX"],"itemData":{"id":1505,"type":"book","abstract":"xiii,469p.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ED37ED" w:rsidRPr="00935500">
        <w:fldChar w:fldCharType="separate"/>
      </w:r>
      <w:r w:rsidR="00F02720" w:rsidRPr="00F02720">
        <w:rPr>
          <w:szCs w:val="24"/>
          <w:vertAlign w:val="superscript"/>
        </w:rPr>
        <w:t>28–34</w:t>
      </w:r>
      <w:r w:rsidR="00ED37ED" w:rsidRPr="00935500">
        <w:fldChar w:fldCharType="end"/>
      </w:r>
    </w:p>
    <w:p w14:paraId="10859684" w14:textId="0364DF39" w:rsidR="00201068" w:rsidRDefault="00935500" w:rsidP="00664582">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w:t>
      </w:r>
      <w:r w:rsidR="00394149">
        <w:t xml:space="preserve">and </w:t>
      </w:r>
      <w:r w:rsidRPr="00935500">
        <w:t xml:space="preserve">pH 7.0 buffer at 37 °C (Table 1). Isothermal titration calorimetry (ITC) was used to measure the </w:t>
      </w:r>
      <w:r w:rsidRPr="00935500">
        <w:rPr>
          <w:i/>
          <w:iCs/>
        </w:rPr>
        <w:t>K</w:t>
      </w:r>
      <w:r w:rsidRPr="00935500">
        <w:rPr>
          <w:i/>
          <w:iCs/>
          <w:vertAlign w:val="subscript"/>
        </w:rPr>
        <w:t>D</w:t>
      </w:r>
      <w:r w:rsidRPr="00935500">
        <w:t xml:space="preserve">s for phosphorylated metabolites (SI </w:t>
      </w:r>
      <w:r w:rsidR="00B573D6">
        <w:t>F</w:t>
      </w:r>
      <w:r w:rsidRPr="00935500">
        <w:t xml:space="preserve">igure 1, SI </w:t>
      </w:r>
      <w:r w:rsidR="00B573D6">
        <w:t>T</w:t>
      </w:r>
      <w:r w:rsidRPr="00935500">
        <w:t>able 2). A fluorescence assay, which measures the free Mg</w:t>
      </w:r>
      <w:r w:rsidRPr="00935500">
        <w:rPr>
          <w:vertAlign w:val="superscript"/>
        </w:rPr>
        <w:t xml:space="preserve">2+ </w:t>
      </w:r>
      <w:r w:rsidRPr="00935500">
        <w:t xml:space="preserve">concentration in a sample using the </w:t>
      </w:r>
      <w:r w:rsidR="00916F02">
        <w:t xml:space="preserve">divalent </w:t>
      </w:r>
      <w:r w:rsidRPr="00935500">
        <w:t xml:space="preserve">metal ion-binding dye </w:t>
      </w:r>
      <w:bookmarkStart w:id="13" w:name="page38R_mcid10"/>
      <w:bookmarkStart w:id="14" w:name="_Hlk109892804"/>
      <w:bookmarkEnd w:id="13"/>
      <w:r w:rsidRPr="00935500">
        <w:t>8-</w:t>
      </w:r>
      <w:r w:rsidR="00C65333">
        <w:t>h</w:t>
      </w:r>
      <w:r w:rsidRPr="00935500">
        <w:t>ydroxy-5-quinolinesulfonic</w:t>
      </w:r>
      <w:bookmarkEnd w:id="14"/>
      <w:r w:rsidRPr="00935500">
        <w:t xml:space="preserve"> (HQS) acid,</w:t>
      </w:r>
      <w:r w:rsidRPr="00935500">
        <w:fldChar w:fldCharType="begin"/>
      </w:r>
      <w:r w:rsidR="00F02720">
        <w:instrText xml:space="preserve"> ADDIN ZOTERO_ITEM CSL_CITATION {"citationID":"a1avo779enc","properties":{"formattedCitation":"\\super 35\\nosupersub{}","plainCitation":"35","noteIndex":0},"citationItems":[{"id":405,"uris":["http://zotero.org/users/4485201/items/7LDH5EHM"],"itemData":{"id":405,"type":"chapter","abstract":"The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00F02720" w:rsidRPr="00F02720">
        <w:rPr>
          <w:szCs w:val="24"/>
          <w:vertAlign w:val="superscript"/>
        </w:rPr>
        <w:t>35</w:t>
      </w:r>
      <w:r w:rsidRPr="00935500">
        <w:fldChar w:fldCharType="end"/>
      </w:r>
      <w:r w:rsidRPr="00935500">
        <w:t xml:space="preserve"> was used to estimate the </w:t>
      </w:r>
      <w:r w:rsidRPr="00935500">
        <w:rPr>
          <w:i/>
          <w:iCs/>
        </w:rPr>
        <w:t>K</w:t>
      </w:r>
      <w:r w:rsidRPr="00935500">
        <w:rPr>
          <w:i/>
          <w:iCs/>
          <w:vertAlign w:val="subscript"/>
        </w:rPr>
        <w:t>D</w:t>
      </w:r>
      <w:r w:rsidR="003D4161">
        <w:t>s</w:t>
      </w:r>
      <w:r w:rsidRPr="00935500">
        <w:t xml:space="preserve"> for metabolites that did not produce enough heat on binding Mg</w:t>
      </w:r>
      <w:r w:rsidRPr="00935500">
        <w:rPr>
          <w:vertAlign w:val="superscript"/>
        </w:rPr>
        <w:t>2+</w:t>
      </w:r>
      <w:r w:rsidRPr="00935500">
        <w:t xml:space="preserve"> to measure with ITC (SI </w:t>
      </w:r>
      <w:r w:rsidR="00B573D6">
        <w:t>F</w:t>
      </w:r>
      <w:r w:rsidRPr="00935500">
        <w:t xml:space="preserve">igure 2, SI </w:t>
      </w:r>
      <w:r w:rsidR="00B573D6">
        <w:lastRenderedPageBreak/>
        <w:t>T</w:t>
      </w:r>
      <w:r w:rsidRPr="00935500">
        <w:t>able 3). For this assay, Mg</w:t>
      </w:r>
      <w:r w:rsidRPr="00935500">
        <w:rPr>
          <w:vertAlign w:val="superscript"/>
        </w:rPr>
        <w:t>2+</w:t>
      </w:r>
      <w:r w:rsidRPr="00935500">
        <w:t xml:space="preserve"> </w:t>
      </w:r>
      <w:r w:rsidR="00916F02">
        <w:t>wa</w:t>
      </w:r>
      <w:r w:rsidRPr="00935500">
        <w:t>s titrated into HQS solutions in the absence and presence of Mg</w:t>
      </w:r>
      <w:r w:rsidRPr="00935500">
        <w:rPr>
          <w:vertAlign w:val="superscript"/>
        </w:rPr>
        <w:t>2+</w:t>
      </w:r>
      <w:r w:rsidRPr="00935500">
        <w:t xml:space="preserve"> chelators. </w:t>
      </w:r>
      <w:r w:rsidR="00466EA0">
        <w:t>First, e</w:t>
      </w:r>
      <w:r w:rsidRPr="00935500">
        <w:t>mission of HQS as a function of the total Mg</w:t>
      </w:r>
      <w:r w:rsidRPr="00935500">
        <w:rPr>
          <w:vertAlign w:val="superscript"/>
        </w:rPr>
        <w:t>2+</w:t>
      </w:r>
      <w:r w:rsidRPr="00935500">
        <w:t xml:space="preserve"> in the absence of chelators </w:t>
      </w:r>
      <w:r w:rsidR="0004766F">
        <w:t>wa</w:t>
      </w:r>
      <w:r w:rsidRPr="00935500">
        <w:t xml:space="preserve">s </w:t>
      </w:r>
      <w:r w:rsidR="00466EA0">
        <w:t xml:space="preserve">independently performed in each panel and </w:t>
      </w:r>
      <w:r w:rsidRPr="00935500">
        <w:t>fit to a binding model for the binding of Mg</w:t>
      </w:r>
      <w:r w:rsidRPr="00935500">
        <w:rPr>
          <w:vertAlign w:val="superscript"/>
        </w:rPr>
        <w:t>2+</w:t>
      </w:r>
      <w:r w:rsidRPr="00935500">
        <w:t xml:space="preserve"> to HQS (SI </w:t>
      </w:r>
      <w:r w:rsidR="00B573D6">
        <w:t>F</w:t>
      </w:r>
      <w:r w:rsidRPr="00935500">
        <w:t>igure 2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w:t>
      </w:r>
      <w:r w:rsidR="00466EA0">
        <w:t>is case</w:t>
      </w:r>
      <w:r w:rsidRPr="00935500">
        <w:t>, is then associated with the fluorescence emission for each data point using the binding model. This process is repeated in the presence of</w:t>
      </w:r>
      <w:r w:rsidR="001E32A0">
        <w:t xml:space="preserve"> </w:t>
      </w:r>
      <w:r w:rsidRPr="00935500">
        <w:t>chelator, using the no-chelator data to obtain</w:t>
      </w:r>
      <w:r w:rsidR="003D4161">
        <w:t xml:space="preserve"> the</w:t>
      </w:r>
      <w:r w:rsidRPr="00935500">
        <w:t xml:space="preserve"> free Mg</w:t>
      </w:r>
      <w:r w:rsidRPr="00935500">
        <w:rPr>
          <w:vertAlign w:val="superscript"/>
        </w:rPr>
        <w:t>2+</w:t>
      </w:r>
      <w:r w:rsidRPr="00935500">
        <w:t xml:space="preserve"> concentration at any total concentration of Mg</w:t>
      </w:r>
      <w:r w:rsidRPr="00935500">
        <w:rPr>
          <w:vertAlign w:val="superscript"/>
        </w:rPr>
        <w:t>2+</w:t>
      </w:r>
      <w:r w:rsidR="003D4161">
        <w:t xml:space="preserve"> </w:t>
      </w:r>
      <w:r w:rsidR="003D4161" w:rsidRPr="00935500">
        <w:t xml:space="preserve">(SI </w:t>
      </w:r>
      <w:r w:rsidR="00B573D6">
        <w:t>F</w:t>
      </w:r>
      <w:r w:rsidR="003D4161" w:rsidRPr="00935500">
        <w:t>igure 2, bottom)</w:t>
      </w:r>
      <w:r w:rsidRPr="00935500">
        <w:t>. Note that free and total Mg</w:t>
      </w:r>
      <w:r w:rsidRPr="00935500">
        <w:rPr>
          <w:vertAlign w:val="superscript"/>
        </w:rPr>
        <w:t>2+</w:t>
      </w:r>
      <w:r w:rsidRPr="00935500">
        <w:t xml:space="preserve"> concentrations are the same, y=x, in the absence of chelators, and that the data </w:t>
      </w:r>
      <w:r w:rsidR="0004766F">
        <w:t>we</w:t>
      </w:r>
      <w:r w:rsidRPr="00935500">
        <w:t>re right-shifted in the presence of chelator</w:t>
      </w:r>
      <w:r w:rsidR="003D4161">
        <w:t>s</w:t>
      </w:r>
      <w:r w:rsidRPr="00935500">
        <w:t>. The affinity of Mg</w:t>
      </w:r>
      <w:r w:rsidRPr="00935500">
        <w:rPr>
          <w:vertAlign w:val="superscript"/>
        </w:rPr>
        <w:t>2+</w:t>
      </w:r>
      <w:r w:rsidRPr="00935500">
        <w:t xml:space="preserve"> binding by metabolite </w:t>
      </w:r>
      <w:r w:rsidR="0004766F">
        <w:t>wa</w:t>
      </w:r>
      <w:r w:rsidRPr="00935500">
        <w:t>s 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w:t>
      </w:r>
    </w:p>
    <w:p w14:paraId="5C3A5011" w14:textId="77777777" w:rsidR="00FA5050" w:rsidRPr="00FF1DBC" w:rsidRDefault="00FA5050" w:rsidP="00FA5050">
      <w:pPr>
        <w:pStyle w:val="VDTableTitle"/>
      </w:pPr>
      <w:r w:rsidRPr="00FF1DBC">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4760" w:type="dxa"/>
        <w:tblInd w:w="55" w:type="dxa"/>
        <w:tblCellMar>
          <w:top w:w="55" w:type="dxa"/>
          <w:left w:w="55" w:type="dxa"/>
          <w:bottom w:w="55" w:type="dxa"/>
          <w:right w:w="55" w:type="dxa"/>
        </w:tblCellMar>
        <w:tblLook w:val="04A0" w:firstRow="1" w:lastRow="0" w:firstColumn="1" w:lastColumn="0" w:noHBand="0" w:noVBand="1"/>
      </w:tblPr>
      <w:tblGrid>
        <w:gridCol w:w="976"/>
        <w:gridCol w:w="1179"/>
        <w:gridCol w:w="1487"/>
        <w:gridCol w:w="1118"/>
      </w:tblGrid>
      <w:tr w:rsidR="00FA5050" w:rsidRPr="00FF1DBC" w14:paraId="254E4BF2" w14:textId="77777777" w:rsidTr="002211B9">
        <w:trPr>
          <w:trHeight w:val="307"/>
        </w:trPr>
        <w:tc>
          <w:tcPr>
            <w:tcW w:w="0" w:type="auto"/>
            <w:tcBorders>
              <w:top w:val="single" w:sz="4" w:space="0" w:color="000000"/>
              <w:bottom w:val="single" w:sz="4" w:space="0" w:color="000000"/>
            </w:tcBorders>
            <w:vAlign w:val="center"/>
          </w:tcPr>
          <w:p w14:paraId="441E732B" w14:textId="77777777" w:rsidR="00FA5050" w:rsidRPr="00FF1DBC" w:rsidRDefault="00FA5050" w:rsidP="007F2C42">
            <w:pPr>
              <w:pStyle w:val="TCTableBody"/>
              <w:jc w:val="center"/>
            </w:pPr>
            <w:r w:rsidRPr="00FF1DBC">
              <w:t>Condition</w:t>
            </w:r>
          </w:p>
        </w:tc>
        <w:tc>
          <w:tcPr>
            <w:tcW w:w="0" w:type="auto"/>
            <w:tcBorders>
              <w:top w:val="single" w:sz="4" w:space="0" w:color="000000"/>
              <w:bottom w:val="single" w:sz="4" w:space="0" w:color="000000"/>
            </w:tcBorders>
            <w:vAlign w:val="center"/>
          </w:tcPr>
          <w:p w14:paraId="5F350E0A" w14:textId="77777777" w:rsidR="00FA5050" w:rsidRPr="00FF1DBC" w:rsidRDefault="00FA5050" w:rsidP="007F2C42">
            <w:pPr>
              <w:pStyle w:val="TCTableBody"/>
              <w:jc w:val="center"/>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1168722C" w14:textId="77777777" w:rsidR="00FA5050" w:rsidRPr="00FF1DBC" w:rsidRDefault="00FA5050" w:rsidP="007F2C42">
            <w:pPr>
              <w:pStyle w:val="TCTableBody"/>
              <w:jc w:val="center"/>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6EF0C1F8" w14:textId="77777777" w:rsidR="00FA5050" w:rsidRPr="00FF1DBC" w:rsidRDefault="00FA5050" w:rsidP="007F2C42">
            <w:pPr>
              <w:pStyle w:val="TCTableBody"/>
              <w:jc w:val="center"/>
            </w:pPr>
            <w:r w:rsidRPr="00FF1DBC">
              <w:t>[Free Mg</w:t>
            </w:r>
            <w:r w:rsidRPr="00FF1DBC">
              <w:rPr>
                <w:vertAlign w:val="superscript"/>
              </w:rPr>
              <w:t>2+</w:t>
            </w:r>
            <w:r w:rsidRPr="00FF1DBC">
              <w:t>]</w:t>
            </w:r>
            <w:r w:rsidRPr="00FF1DBC">
              <w:br/>
              <w:t>(mM)</w:t>
            </w:r>
          </w:p>
        </w:tc>
      </w:tr>
      <w:tr w:rsidR="00FA5050" w:rsidRPr="00FF1DBC" w14:paraId="343CD1EF" w14:textId="77777777" w:rsidTr="002211B9">
        <w:trPr>
          <w:trHeight w:val="307"/>
        </w:trPr>
        <w:tc>
          <w:tcPr>
            <w:tcW w:w="0" w:type="auto"/>
            <w:tcBorders>
              <w:top w:val="single" w:sz="4" w:space="0" w:color="000000"/>
            </w:tcBorders>
            <w:vAlign w:val="center"/>
          </w:tcPr>
          <w:p w14:paraId="47C43856" w14:textId="77777777" w:rsidR="00FA5050" w:rsidRPr="00FF1DBC" w:rsidRDefault="00FA5050" w:rsidP="007F2C42">
            <w:pPr>
              <w:pStyle w:val="TCTableBody"/>
              <w:jc w:val="center"/>
            </w:pPr>
            <w:r w:rsidRPr="00FF1DBC">
              <w:t>Eco80</w:t>
            </w:r>
          </w:p>
        </w:tc>
        <w:tc>
          <w:tcPr>
            <w:tcW w:w="0" w:type="auto"/>
            <w:tcBorders>
              <w:top w:val="single" w:sz="4" w:space="0" w:color="000000"/>
            </w:tcBorders>
            <w:vAlign w:val="center"/>
          </w:tcPr>
          <w:p w14:paraId="4DB228A3" w14:textId="77777777" w:rsidR="00FA5050" w:rsidRPr="00FF1DBC" w:rsidRDefault="00FA5050" w:rsidP="007F2C42">
            <w:pPr>
              <w:pStyle w:val="TCTableBody"/>
              <w:jc w:val="center"/>
            </w:pPr>
            <w:r w:rsidRPr="00FF1DBC">
              <w:t>31.6</w:t>
            </w:r>
          </w:p>
        </w:tc>
        <w:tc>
          <w:tcPr>
            <w:tcW w:w="0" w:type="auto"/>
            <w:tcBorders>
              <w:top w:val="single" w:sz="4" w:space="0" w:color="000000"/>
            </w:tcBorders>
            <w:vAlign w:val="center"/>
          </w:tcPr>
          <w:p w14:paraId="46CDD68C" w14:textId="5AAA0B1C" w:rsidR="00FA5050" w:rsidRPr="00FF1DBC" w:rsidRDefault="00FA5050" w:rsidP="007F2C42">
            <w:pPr>
              <w:pStyle w:val="TCTableBody"/>
              <w:jc w:val="center"/>
            </w:pPr>
            <w:r w:rsidRPr="00FF1DBC">
              <w:t>29.6</w:t>
            </w:r>
            <w:ins w:id="15" w:author="Sieg, Jacob Philip" w:date="2022-09-23T15:30:00Z">
              <w:r w:rsidR="00DC7108">
                <w:t xml:space="preserve"> (</w:t>
              </w:r>
              <w:r w:rsidR="00DC7108">
                <w:rPr>
                  <w:rFonts w:ascii="Cambria" w:hAnsi="Cambria"/>
                </w:rPr>
                <w:t>±</w:t>
              </w:r>
              <w:r w:rsidR="00DC7108">
                <w:t>0.2)</w:t>
              </w:r>
            </w:ins>
          </w:p>
        </w:tc>
        <w:tc>
          <w:tcPr>
            <w:tcW w:w="0" w:type="auto"/>
            <w:tcBorders>
              <w:top w:val="single" w:sz="4" w:space="0" w:color="000000"/>
            </w:tcBorders>
            <w:vAlign w:val="center"/>
          </w:tcPr>
          <w:p w14:paraId="61AC90D3" w14:textId="6369B457" w:rsidR="00FA5050" w:rsidRPr="00FF1DBC" w:rsidRDefault="00FA5050" w:rsidP="007F2C42">
            <w:pPr>
              <w:pStyle w:val="TCTableBody"/>
              <w:jc w:val="center"/>
            </w:pPr>
            <w:r w:rsidRPr="00FF1DBC">
              <w:t>2.0</w:t>
            </w:r>
            <w:ins w:id="16" w:author="Sieg, Jacob Philip" w:date="2022-09-23T15:30:00Z">
              <w:r w:rsidR="00DC7108">
                <w:t xml:space="preserve"> (</w:t>
              </w:r>
              <w:r w:rsidR="00DC7108">
                <w:rPr>
                  <w:rFonts w:ascii="Cambria" w:hAnsi="Cambria"/>
                </w:rPr>
                <w:t>±</w:t>
              </w:r>
              <w:r w:rsidR="00DC7108">
                <w:t>0.2)</w:t>
              </w:r>
            </w:ins>
          </w:p>
        </w:tc>
      </w:tr>
      <w:tr w:rsidR="00FA5050" w:rsidRPr="00FF1DBC" w14:paraId="42D707DD" w14:textId="77777777" w:rsidTr="002211B9">
        <w:trPr>
          <w:trHeight w:val="307"/>
        </w:trPr>
        <w:tc>
          <w:tcPr>
            <w:tcW w:w="0" w:type="auto"/>
            <w:vAlign w:val="center"/>
          </w:tcPr>
          <w:p w14:paraId="1C4E8B27" w14:textId="77777777" w:rsidR="00FA5050" w:rsidRPr="00FF1DBC" w:rsidRDefault="00FA5050" w:rsidP="007F2C42">
            <w:pPr>
              <w:pStyle w:val="TCTableBody"/>
              <w:jc w:val="center"/>
            </w:pPr>
            <w:r w:rsidRPr="00FF1DBC">
              <w:t>NTPCM</w:t>
            </w:r>
          </w:p>
        </w:tc>
        <w:tc>
          <w:tcPr>
            <w:tcW w:w="0" w:type="auto"/>
            <w:vAlign w:val="center"/>
          </w:tcPr>
          <w:p w14:paraId="0C3D1C08" w14:textId="77777777" w:rsidR="00FA5050" w:rsidRPr="00FF1DBC" w:rsidRDefault="00FA5050" w:rsidP="007F2C42">
            <w:pPr>
              <w:pStyle w:val="TCTableBody"/>
              <w:jc w:val="center"/>
            </w:pPr>
            <w:r w:rsidRPr="00FF1DBC">
              <w:t>25.0</w:t>
            </w:r>
          </w:p>
        </w:tc>
        <w:tc>
          <w:tcPr>
            <w:tcW w:w="0" w:type="auto"/>
            <w:vAlign w:val="center"/>
          </w:tcPr>
          <w:p w14:paraId="1F690F9D" w14:textId="3BAA3F1C" w:rsidR="00FA5050" w:rsidRPr="00FF1DBC" w:rsidRDefault="00FA5050" w:rsidP="007F2C42">
            <w:pPr>
              <w:pStyle w:val="TCTableBody"/>
              <w:jc w:val="center"/>
            </w:pPr>
            <w:r w:rsidRPr="00FF1DBC">
              <w:t>23.0</w:t>
            </w:r>
            <w:ins w:id="17" w:author="Sieg, Jacob Philip" w:date="2022-09-23T15:30:00Z">
              <w:r w:rsidR="00DC7108">
                <w:t xml:space="preserve"> (</w:t>
              </w:r>
              <w:r w:rsidR="00DC7108">
                <w:rPr>
                  <w:rFonts w:ascii="Cambria" w:hAnsi="Cambria"/>
                </w:rPr>
                <w:t>±</w:t>
              </w:r>
              <w:r w:rsidR="00DC7108">
                <w:t>0.2)</w:t>
              </w:r>
            </w:ins>
          </w:p>
        </w:tc>
        <w:tc>
          <w:tcPr>
            <w:tcW w:w="0" w:type="auto"/>
            <w:vAlign w:val="center"/>
          </w:tcPr>
          <w:p w14:paraId="1C88B010" w14:textId="4A9A991C" w:rsidR="00FA5050" w:rsidRPr="00FF1DBC" w:rsidRDefault="00FA5050" w:rsidP="007F2C42">
            <w:pPr>
              <w:pStyle w:val="TCTableBody"/>
              <w:jc w:val="center"/>
            </w:pPr>
            <w:r w:rsidRPr="00FF1DBC">
              <w:t>2.0</w:t>
            </w:r>
            <w:ins w:id="18" w:author="Sieg, Jacob Philip" w:date="2022-09-23T15:30:00Z">
              <w:r w:rsidR="00DC7108">
                <w:t xml:space="preserve"> (</w:t>
              </w:r>
              <w:r w:rsidR="00DC7108">
                <w:rPr>
                  <w:rFonts w:ascii="Cambria" w:hAnsi="Cambria"/>
                </w:rPr>
                <w:t>±</w:t>
              </w:r>
              <w:r w:rsidR="00DC7108">
                <w:t>0.2)</w:t>
              </w:r>
            </w:ins>
          </w:p>
        </w:tc>
      </w:tr>
      <w:tr w:rsidR="00FA5050" w:rsidRPr="00FF1DBC" w14:paraId="63F6EF4A" w14:textId="77777777" w:rsidTr="002211B9">
        <w:trPr>
          <w:trHeight w:val="307"/>
        </w:trPr>
        <w:tc>
          <w:tcPr>
            <w:tcW w:w="0" w:type="auto"/>
            <w:tcBorders>
              <w:bottom w:val="single" w:sz="4" w:space="0" w:color="000000"/>
            </w:tcBorders>
            <w:vAlign w:val="center"/>
          </w:tcPr>
          <w:p w14:paraId="4E559003" w14:textId="77777777" w:rsidR="00FA5050" w:rsidRPr="00FF1DBC" w:rsidRDefault="00FA5050" w:rsidP="007F2C42">
            <w:pPr>
              <w:pStyle w:val="TCTableBody"/>
              <w:jc w:val="center"/>
            </w:pPr>
            <w:r w:rsidRPr="00FF1DBC">
              <w:t>WMCM</w:t>
            </w:r>
          </w:p>
        </w:tc>
        <w:tc>
          <w:tcPr>
            <w:tcW w:w="0" w:type="auto"/>
            <w:tcBorders>
              <w:bottom w:val="single" w:sz="4" w:space="0" w:color="000000"/>
            </w:tcBorders>
            <w:vAlign w:val="center"/>
          </w:tcPr>
          <w:p w14:paraId="43829E0E" w14:textId="77777777" w:rsidR="00FA5050" w:rsidRPr="00FF1DBC" w:rsidRDefault="00FA5050" w:rsidP="007F2C42">
            <w:pPr>
              <w:pStyle w:val="TCTableBody"/>
              <w:jc w:val="center"/>
            </w:pPr>
            <w:r w:rsidRPr="00FF1DBC">
              <w:t>6.4</w:t>
            </w:r>
          </w:p>
        </w:tc>
        <w:tc>
          <w:tcPr>
            <w:tcW w:w="0" w:type="auto"/>
            <w:tcBorders>
              <w:bottom w:val="single" w:sz="4" w:space="0" w:color="000000"/>
            </w:tcBorders>
            <w:vAlign w:val="center"/>
          </w:tcPr>
          <w:p w14:paraId="04F64632" w14:textId="41C641FF" w:rsidR="00FA5050" w:rsidRPr="00FF1DBC" w:rsidRDefault="00FA5050" w:rsidP="007F2C42">
            <w:pPr>
              <w:pStyle w:val="TCTableBody"/>
              <w:jc w:val="center"/>
            </w:pPr>
            <w:r w:rsidRPr="00FF1DBC">
              <w:t>4.</w:t>
            </w:r>
            <w:r>
              <w:t>4</w:t>
            </w:r>
            <w:ins w:id="19" w:author="Sieg, Jacob Philip" w:date="2022-09-23T15:30:00Z">
              <w:r w:rsidR="00DC7108">
                <w:t xml:space="preserve"> (</w:t>
              </w:r>
              <w:r w:rsidR="00DC7108">
                <w:rPr>
                  <w:rFonts w:ascii="Cambria" w:hAnsi="Cambria"/>
                </w:rPr>
                <w:t>±</w:t>
              </w:r>
              <w:r w:rsidR="00DC7108">
                <w:t>0.2)</w:t>
              </w:r>
            </w:ins>
          </w:p>
        </w:tc>
        <w:tc>
          <w:tcPr>
            <w:tcW w:w="0" w:type="auto"/>
            <w:tcBorders>
              <w:bottom w:val="single" w:sz="4" w:space="0" w:color="000000"/>
            </w:tcBorders>
            <w:vAlign w:val="center"/>
          </w:tcPr>
          <w:p w14:paraId="76EFAE19" w14:textId="509223F2" w:rsidR="00FA5050" w:rsidRPr="00FF1DBC" w:rsidRDefault="00FA5050" w:rsidP="007F2C42">
            <w:pPr>
              <w:pStyle w:val="TCTableBody"/>
              <w:jc w:val="center"/>
            </w:pPr>
            <w:r w:rsidRPr="00FF1DBC">
              <w:t>2.0</w:t>
            </w:r>
            <w:ins w:id="20" w:author="Sieg, Jacob Philip" w:date="2022-09-23T15:30:00Z">
              <w:r w:rsidR="00DC7108">
                <w:t xml:space="preserve"> (</w:t>
              </w:r>
              <w:r w:rsidR="00DC7108">
                <w:rPr>
                  <w:rFonts w:ascii="Cambria" w:hAnsi="Cambria"/>
                </w:rPr>
                <w:t>±</w:t>
              </w:r>
              <w:r w:rsidR="00DC7108">
                <w:t>0.2)</w:t>
              </w:r>
            </w:ins>
          </w:p>
        </w:tc>
      </w:tr>
    </w:tbl>
    <w:p w14:paraId="7B56155B" w14:textId="398DAC22" w:rsidR="00DC7108" w:rsidRDefault="00DC7108" w:rsidP="00DC7108">
      <w:pPr>
        <w:pStyle w:val="TCTableBody"/>
      </w:pPr>
      <w:bookmarkStart w:id="21" w:name="_Hlk114833133"/>
      <w:bookmarkStart w:id="22" w:name="_Hlk114833671"/>
      <w:bookmarkStart w:id="23" w:name="_Hlk114839911"/>
      <w:ins w:id="24" w:author="Sieg, Jacob Philip" w:date="2022-09-23T15:28:00Z">
        <w:r>
          <w:rPr>
            <w:vertAlign w:val="superscript"/>
          </w:rPr>
          <w:t>a</w:t>
        </w:r>
        <w:r>
          <w:t>Uncertainty is 10%, double the maximum %uncertainty for HQS determination of the free Mg</w:t>
        </w:r>
        <w:r>
          <w:rPr>
            <w:vertAlign w:val="superscript"/>
          </w:rPr>
          <w:t>2+</w:t>
        </w:r>
        <w:r>
          <w:t xml:space="preserve"> concentration in the biological free Mg</w:t>
        </w:r>
        <w:r>
          <w:rPr>
            <w:vertAlign w:val="superscript"/>
          </w:rPr>
          <w:t>2+</w:t>
        </w:r>
        <w:r>
          <w:t xml:space="preserve"> range, propagated from uncertainties in the fit coefficients (See Supplemental </w:t>
        </w:r>
      </w:ins>
      <w:ins w:id="25" w:author="Sieg, Jacob Philip" w:date="2022-09-26T12:43:00Z">
        <w:r w:rsidR="00A30861">
          <w:t>informat</w:t>
        </w:r>
      </w:ins>
      <w:ins w:id="26" w:author="Sieg, Jacob Philip" w:date="2022-09-26T12:44:00Z">
        <w:r w:rsidR="00A30861">
          <w:t>ion</w:t>
        </w:r>
      </w:ins>
      <w:ins w:id="27" w:author="Sieg, Jacob Philip" w:date="2022-09-23T15:28:00Z">
        <w:r>
          <w:t xml:space="preserve"> 2)</w:t>
        </w:r>
      </w:ins>
      <w:bookmarkEnd w:id="21"/>
      <w:bookmarkEnd w:id="22"/>
      <w:ins w:id="28" w:author="Sieg, Jacob Philip" w:date="2022-09-26T12:41:00Z">
        <w:r w:rsidR="00A6371F">
          <w:rPr>
            <w:rFonts w:ascii="Times New Roman" w:hAnsi="Times New Roman"/>
          </w:rPr>
          <w:t>.</w:t>
        </w:r>
      </w:ins>
    </w:p>
    <w:bookmarkEnd w:id="23"/>
    <w:p w14:paraId="6FEC05CA" w14:textId="750B8961" w:rsidR="00201068" w:rsidRDefault="008B2BB4" w:rsidP="00DC7108">
      <w:pPr>
        <w:spacing w:after="0"/>
        <w:jc w:val="left"/>
      </w:pPr>
      <w:ins w:id="29" w:author="Sieg, Jacob Philip" w:date="2022-09-23T15:41:00Z">
        <w:r>
          <w:rPr>
            <w:noProof/>
          </w:rPr>
          <w:drawing>
            <wp:inline distT="0" distB="0" distL="0" distR="0" wp14:anchorId="56A239D6" wp14:editId="4849DEA0">
              <wp:extent cx="2925714" cy="2834286"/>
              <wp:effectExtent l="0" t="0" r="8255" b="4445"/>
              <wp:docPr id="8" name="Picture 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low confidence"/>
                      <pic:cNvPicPr/>
                    </pic:nvPicPr>
                    <pic:blipFill>
                      <a:blip r:embed="rId11"/>
                      <a:stretch>
                        <a:fillRect/>
                      </a:stretch>
                    </pic:blipFill>
                    <pic:spPr>
                      <a:xfrm>
                        <a:off x="0" y="0"/>
                        <a:ext cx="2925714" cy="2834286"/>
                      </a:xfrm>
                      <a:prstGeom prst="rect">
                        <a:avLst/>
                      </a:prstGeom>
                    </pic:spPr>
                  </pic:pic>
                </a:graphicData>
              </a:graphic>
            </wp:inline>
          </w:drawing>
        </w:r>
      </w:ins>
      <w:del w:id="30" w:author="Sieg, Jacob Philip" w:date="2022-09-23T15:40:00Z">
        <w:r w:rsidR="00201068" w:rsidDel="008B2BB4">
          <w:rPr>
            <w:noProof/>
          </w:rPr>
          <w:drawing>
            <wp:inline distT="0" distB="0" distL="0" distR="0" wp14:anchorId="3E839C13" wp14:editId="5A076D47">
              <wp:extent cx="2925714" cy="2834286"/>
              <wp:effectExtent l="0" t="0" r="8255" b="4445"/>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12"/>
                      <a:stretch>
                        <a:fillRect/>
                      </a:stretch>
                    </pic:blipFill>
                    <pic:spPr>
                      <a:xfrm>
                        <a:off x="0" y="0"/>
                        <a:ext cx="2925714" cy="2834286"/>
                      </a:xfrm>
                      <a:prstGeom prst="rect">
                        <a:avLst/>
                      </a:prstGeom>
                    </pic:spPr>
                  </pic:pic>
                </a:graphicData>
              </a:graphic>
            </wp:inline>
          </w:drawing>
        </w:r>
      </w:del>
    </w:p>
    <w:p w14:paraId="01649B20" w14:textId="13232119" w:rsidR="009B0000" w:rsidRPr="00C1139A" w:rsidRDefault="00201068" w:rsidP="00831AFF">
      <w:pPr>
        <w:pStyle w:val="VAFigureCaption"/>
      </w:pPr>
      <w:r w:rsidRPr="00970A6F">
        <w:rPr>
          <w:b/>
          <w:bCs/>
        </w:rPr>
        <w:t>Figure 1</w:t>
      </w:r>
      <w:r w:rsidRPr="00C1139A">
        <w:t xml:space="preserve">  Analysis of Mg</w:t>
      </w:r>
      <w:r w:rsidRPr="00C1139A">
        <w:rPr>
          <w:vertAlign w:val="superscript"/>
        </w:rPr>
        <w:t>2+</w:t>
      </w:r>
      <w:r w:rsidRPr="00C1139A">
        <w:t xml:space="preserve"> speciation in </w:t>
      </w:r>
      <w:r w:rsidRPr="00C1139A">
        <w:rPr>
          <w:i/>
          <w:iCs/>
        </w:rPr>
        <w:t xml:space="preserve">E. coli </w:t>
      </w:r>
      <w:r w:rsidRPr="00C1139A">
        <w:t>metabolite</w:t>
      </w:r>
      <w:r w:rsidRPr="00C1139A">
        <w:rPr>
          <w:vertAlign w:val="superscript"/>
        </w:rPr>
        <w:t xml:space="preserve"> </w:t>
      </w:r>
      <w:r w:rsidRPr="00C1139A">
        <w:t xml:space="preserve">mixtures. </w:t>
      </w:r>
      <w:r w:rsidRPr="00970A6F">
        <w:rPr>
          <w:b/>
          <w:bCs/>
        </w:rPr>
        <w:t>(A)</w:t>
      </w:r>
      <w:r w:rsidRPr="00C1139A">
        <w:rPr>
          <w:i/>
        </w:rPr>
        <w:t xml:space="preserve"> E. coli</w:t>
      </w:r>
      <w:r w:rsidRPr="00C1139A">
        <w:t xml:space="preserve"> metabolome molar composition. ‘Eco80’ contains the 15 most abundant metabolites, which comprise 80% of the </w:t>
      </w:r>
      <w:r w:rsidRPr="00C1139A">
        <w:rPr>
          <w:i/>
          <w:iCs/>
        </w:rPr>
        <w:t xml:space="preserve">E. coli </w:t>
      </w:r>
      <w:r w:rsidRPr="00C1139A">
        <w:t xml:space="preserve">metabolome. </w:t>
      </w:r>
      <w:bookmarkStart w:id="31" w:name="_Hlk115091138"/>
      <w:r w:rsidRPr="00C1139A">
        <w:t>‘NTPCM’ contains the four strong Mg</w:t>
      </w:r>
      <w:r w:rsidRPr="00C1139A">
        <w:rPr>
          <w:vertAlign w:val="superscript"/>
        </w:rPr>
        <w:t>2+</w:t>
      </w:r>
      <w:ins w:id="32" w:author="Sieg, Jacob Philip" w:date="2022-09-26T13:26:00Z">
        <w:r w:rsidR="008656DD">
          <w:t>-</w:t>
        </w:r>
      </w:ins>
      <w:del w:id="33" w:author="Sieg, Jacob Philip" w:date="2022-09-26T13:26:00Z">
        <w:r w:rsidRPr="00C1139A" w:rsidDel="008656DD">
          <w:delText xml:space="preserve"> </w:delText>
        </w:r>
      </w:del>
      <w:r w:rsidRPr="00C1139A">
        <w:t>chelating NTPs, and ‘WMCM’ contains 11 other weak Mg</w:t>
      </w:r>
      <w:r w:rsidRPr="00C1139A">
        <w:rPr>
          <w:vertAlign w:val="superscript"/>
        </w:rPr>
        <w:t>2+</w:t>
      </w:r>
      <w:r w:rsidRPr="00C1139A">
        <w:t>-</w:t>
      </w:r>
      <w:del w:id="34" w:author="Sieg, Jacob Philip" w:date="2022-09-26T13:26:00Z">
        <w:r w:rsidRPr="00C1139A" w:rsidDel="008656DD">
          <w:delText xml:space="preserve">binding </w:delText>
        </w:r>
      </w:del>
      <w:ins w:id="35" w:author="Sieg, Jacob Philip" w:date="2022-09-26T13:26:00Z">
        <w:r w:rsidR="008656DD">
          <w:t>chelating</w:t>
        </w:r>
        <w:r w:rsidR="008656DD" w:rsidRPr="00C1139A">
          <w:t xml:space="preserve"> </w:t>
        </w:r>
      </w:ins>
      <w:r w:rsidRPr="00C1139A">
        <w:t>metabolites.</w:t>
      </w:r>
      <w:bookmarkEnd w:id="31"/>
      <w:r w:rsidRPr="00C1139A">
        <w:t xml:space="preserve"> </w:t>
      </w:r>
      <w:r w:rsidRPr="00970A6F">
        <w:rPr>
          <w:b/>
          <w:bCs/>
        </w:rPr>
        <w:t>(B-D)</w:t>
      </w:r>
      <w:r w:rsidRPr="00C1139A">
        <w:t xml:space="preserve"> Effect of Mg</w:t>
      </w:r>
      <w:r w:rsidRPr="00C1139A">
        <w:rPr>
          <w:vertAlign w:val="superscript"/>
        </w:rPr>
        <w:t>2+</w:t>
      </w:r>
      <w:r w:rsidRPr="00C1139A">
        <w:t xml:space="preserve"> on HQS emission without and with mixtures of metabolites that chelate Mg</w:t>
      </w:r>
      <w:r w:rsidRPr="00C1139A">
        <w:rPr>
          <w:vertAlign w:val="superscript"/>
        </w:rPr>
        <w:t>2+</w:t>
      </w:r>
      <w:r w:rsidRPr="00C1139A">
        <w:t>. Grey lines represent fits to determine the binding constant between Mg</w:t>
      </w:r>
      <w:r w:rsidRPr="00C1139A">
        <w:rPr>
          <w:vertAlign w:val="superscript"/>
        </w:rPr>
        <w:t>2+</w:t>
      </w:r>
      <w:r w:rsidRPr="00C1139A">
        <w:t xml:space="preserve"> and HQS. </w:t>
      </w:r>
      <w:r w:rsidRPr="00970A6F">
        <w:rPr>
          <w:b/>
          <w:bCs/>
        </w:rPr>
        <w:t>(E-G)</w:t>
      </w:r>
      <w:r w:rsidRPr="00C1139A">
        <w:t xml:space="preserve"> Relationship between free Mg</w:t>
      </w:r>
      <w:r w:rsidRPr="00C1139A">
        <w:rPr>
          <w:vertAlign w:val="superscript"/>
        </w:rPr>
        <w:t>2+</w:t>
      </w:r>
      <w:r w:rsidRPr="00C1139A">
        <w:t xml:space="preserve"> concentration and the total Mg</w:t>
      </w:r>
      <w:r w:rsidRPr="00C1139A">
        <w:rPr>
          <w:vertAlign w:val="superscript"/>
        </w:rPr>
        <w:t>2+</w:t>
      </w:r>
      <w:r w:rsidRPr="00C1139A">
        <w:t xml:space="preserve"> concentration with mixtures of metabolites that chelate Mg</w:t>
      </w:r>
      <w:r w:rsidRPr="00C1139A">
        <w:rPr>
          <w:vertAlign w:val="superscript"/>
        </w:rPr>
        <w:t>2+</w:t>
      </w:r>
      <w:r w:rsidRPr="00C1139A">
        <w:t xml:space="preserve">. Hex bins represent a </w:t>
      </w:r>
      <w:r w:rsidRPr="00C1139A">
        <w:t>range of total and free Mg</w:t>
      </w:r>
      <w:r w:rsidRPr="00C1139A">
        <w:rPr>
          <w:vertAlign w:val="superscript"/>
        </w:rPr>
        <w:t>2+</w:t>
      </w:r>
      <w:r w:rsidRPr="00C1139A">
        <w:t xml:space="preserve"> concentrations simulated from artificial cytoplasm assuming single-site binding (colors correspond to density of simulated values in a hex bin, with yellow being most dense and purple being least dense). Triangle data points (black) are free Mg</w:t>
      </w:r>
      <w:r w:rsidRPr="00C1139A">
        <w:rPr>
          <w:vertAlign w:val="superscript"/>
        </w:rPr>
        <w:t>2+</w:t>
      </w:r>
      <w:r w:rsidRPr="00C1139A">
        <w:t xml:space="preserve"> concentrations calculated using HQS emission.</w:t>
      </w:r>
      <w:ins w:id="36" w:author="Sieg, Jacob Philip" w:date="2022-09-23T13:56:00Z">
        <w:r w:rsidR="00C1139A" w:rsidRPr="00C1139A">
          <w:t xml:space="preserve"> Error bars represent the uncertainty in the free Mg</w:t>
        </w:r>
        <w:r w:rsidR="00C1139A" w:rsidRPr="005D4B08">
          <w:rPr>
            <w:vertAlign w:val="superscript"/>
          </w:rPr>
          <w:t>2+</w:t>
        </w:r>
        <w:r w:rsidR="00C1139A" w:rsidRPr="00C1139A">
          <w:t xml:space="preserve"> concentration from propagating errors in the HQS calibration curve fit.</w:t>
        </w:r>
      </w:ins>
      <w:r w:rsidRPr="00C1139A">
        <w:t xml:space="preserve"> Black lines were generated using polynomial regression. The red shaded region is the biological free Mg</w:t>
      </w:r>
      <w:r w:rsidRPr="00C1139A">
        <w:rPr>
          <w:vertAlign w:val="superscript"/>
        </w:rPr>
        <w:t>2+</w:t>
      </w:r>
      <w:r w:rsidRPr="00C1139A">
        <w:t xml:space="preserve"> range of 0.5 to 3 mM. The red line is the approximate free Mg</w:t>
      </w:r>
      <w:r w:rsidRPr="00C1139A">
        <w:rPr>
          <w:vertAlign w:val="superscript"/>
        </w:rPr>
        <w:t>2+</w:t>
      </w:r>
      <w:r w:rsidRPr="00C1139A">
        <w:t xml:space="preserve"> concentration in </w:t>
      </w:r>
      <w:r w:rsidRPr="00C1139A">
        <w:rPr>
          <w:i/>
          <w:iCs/>
        </w:rPr>
        <w:t xml:space="preserve">E. coli </w:t>
      </w:r>
      <w:r w:rsidRPr="00C1139A">
        <w:t>of 2 mM. Downward red arrows represent the total Mg</w:t>
      </w:r>
      <w:r w:rsidRPr="00C1139A">
        <w:rPr>
          <w:vertAlign w:val="superscript"/>
        </w:rPr>
        <w:t>2+</w:t>
      </w:r>
      <w:r w:rsidRPr="00C1139A">
        <w:t>required to maintain 2 mM free Mg</w:t>
      </w:r>
      <w:r w:rsidRPr="00C1139A">
        <w:rPr>
          <w:vertAlign w:val="superscript"/>
        </w:rPr>
        <w:t>2+</w:t>
      </w:r>
      <w:r w:rsidRPr="00C1139A">
        <w:t>.</w:t>
      </w:r>
    </w:p>
    <w:p w14:paraId="2F4CCBCF" w14:textId="77777777" w:rsidR="007F2C42" w:rsidRDefault="00935500" w:rsidP="00664582">
      <w:pPr>
        <w:pStyle w:val="TAMainText"/>
      </w:pPr>
      <w:r w:rsidRPr="00935500">
        <w:t xml:space="preserve">The binding affinity </w:t>
      </w:r>
      <w:r w:rsidR="00AB0F17">
        <w:t>between</w:t>
      </w:r>
      <w:r w:rsidRPr="00935500">
        <w:t xml:space="preserve"> Eco80 metabolites and Mg</w:t>
      </w:r>
      <w:r w:rsidRPr="00935500">
        <w:rPr>
          <w:vertAlign w:val="superscript"/>
        </w:rPr>
        <w:t>2+</w:t>
      </w:r>
      <w:r w:rsidRPr="00935500">
        <w:t xml:space="preserve"> ranged from strong to negligible</w:t>
      </w:r>
      <w:r w:rsidR="00AB0F17">
        <w:t xml:space="preserve"> (Table 1)</w:t>
      </w:r>
      <w:r w:rsidRPr="00935500">
        <w:t>. The four</w:t>
      </w:r>
      <w:r w:rsidR="00A15BCB">
        <w:t xml:space="preserve"> most abundant</w:t>
      </w:r>
      <w:r w:rsidRPr="00935500">
        <w:t xml:space="preserve">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w:t>
      </w:r>
      <w:r w:rsidR="00A15BCB">
        <w:t>±0.003 mM</w:t>
      </w:r>
      <w:r w:rsidRPr="00935500">
        <w:t xml:space="preserve"> to 0.28</w:t>
      </w:r>
      <w:r w:rsidR="00A15BCB">
        <w:t>±0.01</w:t>
      </w:r>
      <w:r w:rsidRPr="00935500">
        <w:t xml:space="preserve">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metabolites--L-glutamic acid, fructose 1,6-</w:t>
      </w:r>
      <w:r w:rsidR="00C65333">
        <w:t>bisphosphate</w:t>
      </w:r>
      <w:r w:rsidRPr="00935500">
        <w:t>, UDP-N-acetylglucosamine, glucose 6-phosphate, L-aspartic acid, 6-phospho-gluconic acid</w:t>
      </w:r>
      <w:r w:rsidR="00A15BCB">
        <w:t>,</w:t>
      </w:r>
      <w:r w:rsidRPr="00935500">
        <w:t xml:space="preserve">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w:t>
      </w:r>
      <w:r w:rsidR="00A15BCB">
        <w:t xml:space="preserve"> other</w:t>
      </w:r>
      <w:r w:rsidRPr="00935500">
        <w:t xml:space="preserve"> metabolites--glutathione, L-valine, and L-glutamine--had negligible Mg</w:t>
      </w:r>
      <w:r w:rsidRPr="00935500">
        <w:rPr>
          <w:vertAlign w:val="superscript"/>
        </w:rPr>
        <w:t>2+</w:t>
      </w:r>
      <w:r w:rsidR="00E73EC8">
        <w:t>-</w:t>
      </w:r>
      <w:r w:rsidRPr="00935500">
        <w:t xml:space="preserve">binding properties, as measured with HQS (SI </w:t>
      </w:r>
      <w:r w:rsidR="00B573D6">
        <w:t>F</w:t>
      </w:r>
      <w:r w:rsidRPr="00935500">
        <w:t>igure 2). In an effort to understand the effects of Eco80 on RNA mechanistically, we created two sub-artificial cytoplasms: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 xml:space="preserve">chelators (NTPs) and </w:t>
      </w:r>
      <w:r w:rsidR="00EE0F13">
        <w:t xml:space="preserve">the </w:t>
      </w:r>
      <w:r w:rsidRPr="00935500">
        <w:t>weak</w:t>
      </w:r>
      <w:r w:rsidR="00EE0F13">
        <w:t>/non</w:t>
      </w:r>
      <w:r w:rsidRPr="00935500">
        <w:t xml:space="preserve"> Mg</w:t>
      </w:r>
      <w:r w:rsidRPr="00935500">
        <w:rPr>
          <w:vertAlign w:val="superscript"/>
        </w:rPr>
        <w:t>2+</w:t>
      </w:r>
      <w:r w:rsidRPr="00935500">
        <w:t xml:space="preserve"> chelators, respectively (Table 1).</w:t>
      </w:r>
    </w:p>
    <w:p w14:paraId="0CF73865" w14:textId="5540BAD8" w:rsidR="00935500" w:rsidRPr="00935500" w:rsidRDefault="00935500" w:rsidP="00664582">
      <w:pPr>
        <w:pStyle w:val="TAMainText"/>
      </w:pPr>
      <w:r w:rsidRPr="00935500">
        <w:t>We used two methods to estimate how Eco80 metabolites affect the speciation of</w:t>
      </w:r>
      <w:r w:rsidR="00B75CD4">
        <w:t xml:space="preserve"> Mg</w:t>
      </w:r>
      <w:r w:rsidR="00B75CD4" w:rsidRPr="00B75CD4">
        <w:rPr>
          <w:vertAlign w:val="superscript"/>
        </w:rPr>
        <w:t>2+</w:t>
      </w:r>
      <w:r w:rsidR="00B75CD4">
        <w:t xml:space="preserve"> between</w:t>
      </w:r>
      <w:r w:rsidRPr="00935500">
        <w:t xml:space="preserve"> free and chelated. </w:t>
      </w:r>
      <w:r w:rsidR="007E3B94">
        <w:t>Our</w:t>
      </w:r>
      <w:r w:rsidRPr="00935500">
        <w:t xml:space="preserve"> first</w:t>
      </w:r>
      <w:r w:rsidR="007E3B94">
        <w:t xml:space="preserve"> method</w:t>
      </w:r>
      <w:r w:rsidRPr="00935500">
        <w:t xml:space="preserve"> was the HQS assay that we used to estimate binding constants for metabolites, based on calculating the free Mg</w:t>
      </w:r>
      <w:r w:rsidRPr="00935500">
        <w:rPr>
          <w:vertAlign w:val="superscript"/>
        </w:rPr>
        <w:t>2+</w:t>
      </w:r>
      <w:r w:rsidRPr="00935500">
        <w:t xml:space="preserve"> concentration in the presence of metabolites using HQS fluorescence emission (Figure 1B-D</w:t>
      </w:r>
      <w:r w:rsidR="00DA6E25">
        <w:t>,</w:t>
      </w:r>
      <w:r w:rsidRPr="00935500">
        <w:t xml:space="preserve"> SI </w:t>
      </w:r>
      <w:r w:rsidR="00B573D6">
        <w:t>T</w:t>
      </w:r>
      <w:r w:rsidRPr="00935500">
        <w:t>able 4). Th</w:t>
      </w:r>
      <w:r w:rsidR="007E3B94">
        <w:t>e advantage of this</w:t>
      </w:r>
      <w:r w:rsidRPr="00935500">
        <w:t xml:space="preserve"> method </w:t>
      </w:r>
      <w:r w:rsidR="00C65333">
        <w:t>wa</w:t>
      </w:r>
      <w:r w:rsidR="007E3B94">
        <w:t xml:space="preserve">s that it </w:t>
      </w:r>
      <w:r w:rsidRPr="00935500">
        <w:t>directly determine</w:t>
      </w:r>
      <w:r w:rsidR="00B75CD4">
        <w:t>s</w:t>
      </w:r>
      <w:r w:rsidRPr="00935500">
        <w:t xml:space="preserve"> </w:t>
      </w:r>
      <w:r w:rsidR="007E3B94">
        <w:t xml:space="preserve">the concentration of </w:t>
      </w:r>
      <w:r w:rsidRPr="00935500">
        <w:t>free Mg</w:t>
      </w:r>
      <w:r w:rsidRPr="00935500">
        <w:rPr>
          <w:vertAlign w:val="superscript"/>
        </w:rPr>
        <w:t>2+</w:t>
      </w:r>
      <w:r w:rsidR="007E3B94">
        <w:t>; it</w:t>
      </w:r>
      <w:r w:rsidRPr="00935500">
        <w:t xml:space="preserve"> d</w:t>
      </w:r>
      <w:r w:rsidR="00B75CD4">
        <w:t>oes</w:t>
      </w:r>
      <w:r w:rsidRPr="00935500">
        <w:t xml:space="preserve"> not</w:t>
      </w:r>
      <w:r w:rsidR="007E3B94">
        <w:t>, however,</w:t>
      </w:r>
      <w:r w:rsidRPr="00935500">
        <w:t xml:space="preserve"> report on speciation of Mg</w:t>
      </w:r>
      <w:r w:rsidRPr="00935500">
        <w:rPr>
          <w:vertAlign w:val="superscript"/>
        </w:rPr>
        <w:t>2+</w:t>
      </w:r>
      <w:r w:rsidRPr="00935500">
        <w:t xml:space="preserve"> to different metabolites. </w:t>
      </w:r>
      <w:r w:rsidR="007E3B94">
        <w:t>Our</w:t>
      </w:r>
      <w:r w:rsidRPr="00935500">
        <w:t xml:space="preserve"> second method used a statistical model that accounts for experimental uncertaint</w:t>
      </w:r>
      <w:r w:rsidR="007E3B94">
        <w:t>ies</w:t>
      </w:r>
      <w:r w:rsidRPr="00935500">
        <w:t xml:space="preserve"> in metabolite concentrations and </w:t>
      </w:r>
      <w:r w:rsidRPr="00935500">
        <w:rPr>
          <w:i/>
          <w:iCs/>
        </w:rPr>
        <w:t>K</w:t>
      </w:r>
      <w:r w:rsidRPr="00935500">
        <w:rPr>
          <w:i/>
          <w:iCs/>
          <w:vertAlign w:val="subscript"/>
        </w:rPr>
        <w:t>D</w:t>
      </w:r>
      <w:r w:rsidRPr="00935500">
        <w:t xml:space="preserve"> </w:t>
      </w:r>
      <w:r w:rsidR="007E3B94">
        <w:t>values</w:t>
      </w:r>
      <w:r w:rsidRPr="00935500">
        <w:t xml:space="preserve"> and estimate</w:t>
      </w:r>
      <w:r w:rsidR="007E3B94">
        <w:t>s</w:t>
      </w:r>
      <w:r w:rsidRPr="00935500">
        <w:t xml:space="preserve"> Mg</w:t>
      </w:r>
      <w:r w:rsidRPr="00935500">
        <w:rPr>
          <w:vertAlign w:val="superscript"/>
        </w:rPr>
        <w:t>2+</w:t>
      </w:r>
      <w:r w:rsidRPr="00935500">
        <w:t xml:space="preserve"> speciation assuming single-site binding (meaning that one metabolite associate</w:t>
      </w:r>
      <w:r w:rsidR="001E32A0">
        <w:t>d</w:t>
      </w:r>
      <w:r w:rsidRPr="00935500">
        <w:t xml:space="preserve"> one Mg</w:t>
      </w:r>
      <w:r w:rsidRPr="00935500">
        <w:rPr>
          <w:vertAlign w:val="superscript"/>
        </w:rPr>
        <w:t>2+</w:t>
      </w:r>
      <w:r w:rsidRPr="00935500">
        <w:t xml:space="preserve"> ion). Th</w:t>
      </w:r>
      <w:r w:rsidR="007E3B94">
        <w:t xml:space="preserve">e advantage of this </w:t>
      </w:r>
      <w:r w:rsidRPr="00935500">
        <w:t xml:space="preserve">method </w:t>
      </w:r>
      <w:r w:rsidR="00C65333">
        <w:t>wa</w:t>
      </w:r>
      <w:r w:rsidR="007E3B94">
        <w:t xml:space="preserve">s that it </w:t>
      </w:r>
      <w:r w:rsidRPr="00935500">
        <w:t>approximate</w:t>
      </w:r>
      <w:r w:rsidR="001E32A0">
        <w:t>d</w:t>
      </w:r>
      <w:r w:rsidRPr="00935500">
        <w:t xml:space="preserve"> Mg</w:t>
      </w:r>
      <w:r w:rsidRPr="00935500">
        <w:rPr>
          <w:vertAlign w:val="superscript"/>
        </w:rPr>
        <w:t>2+</w:t>
      </w:r>
      <w:r w:rsidRPr="00935500">
        <w:t xml:space="preserve"> speciation to different metabolites</w:t>
      </w:r>
      <w:r w:rsidR="007E3B94">
        <w:t>; it d</w:t>
      </w:r>
      <w:r w:rsidR="00C65333">
        <w:t>id</w:t>
      </w:r>
      <w:r w:rsidR="007E3B94">
        <w:t xml:space="preserve"> not, however,</w:t>
      </w:r>
      <w:r w:rsidRPr="00935500">
        <w:t xml:space="preserve"> directly determine free Mg</w:t>
      </w:r>
      <w:r w:rsidRPr="00935500">
        <w:rPr>
          <w:vertAlign w:val="superscript"/>
        </w:rPr>
        <w:t>2+</w:t>
      </w:r>
      <w:r w:rsidRPr="00935500">
        <w:t xml:space="preserve"> concentration</w:t>
      </w:r>
      <w:r w:rsidR="007E3B94">
        <w:t>s</w:t>
      </w:r>
      <w:r w:rsidRPr="00935500">
        <w:t>. Th</w:t>
      </w:r>
      <w:r w:rsidR="007E3B94">
        <w:t>is</w:t>
      </w:r>
      <w:r w:rsidRPr="00935500">
        <w:t xml:space="preserv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w:t>
      </w:r>
      <w:r w:rsidR="00D47F3C">
        <w:t>a series of</w:t>
      </w:r>
      <w:r w:rsidR="00DA6E25">
        <w:t xml:space="preserve"> </w:t>
      </w:r>
      <w:r w:rsidRPr="00935500">
        <w:t>virtual artificial cytoplasm with different errors</w:t>
      </w:r>
      <w:r w:rsidR="00B5050C">
        <w:t>.</w:t>
      </w:r>
      <w:r w:rsidRPr="00935500">
        <w:t xml:space="preserv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w:t>
      </w:r>
      <w:r w:rsidR="007E3B94" w:rsidRPr="00935500">
        <w:t>, N is the total number of metabolites in a mixture</w:t>
      </w:r>
      <w:r w:rsidRPr="00935500">
        <w:t>, “</w:t>
      </w:r>
      <w:r w:rsidRPr="00935500">
        <w:rPr>
          <w:i/>
          <w:iCs/>
        </w:rPr>
        <w:t>i"</w:t>
      </w:r>
      <w:r w:rsidRPr="00935500">
        <w:t xml:space="preserve"> is an integer representing each metabolite in a mixture, [L</w:t>
      </w:r>
      <w:r w:rsidRPr="00935500">
        <w:rPr>
          <w:vertAlign w:val="subscript"/>
        </w:rPr>
        <w:t>i</w:t>
      </w:r>
      <w:r w:rsidRPr="00935500">
        <w:t>]</w:t>
      </w:r>
      <w:r w:rsidRPr="00935500">
        <w:rPr>
          <w:vertAlign w:val="subscript"/>
        </w:rPr>
        <w:t>T</w:t>
      </w:r>
      <w:r w:rsidRPr="00935500">
        <w:t xml:space="preserve"> is the </w:t>
      </w:r>
      <w:r w:rsidR="00AD32BD">
        <w:t xml:space="preserve">total </w:t>
      </w:r>
      <w:r w:rsidRPr="00935500">
        <w:t>concentration of the</w:t>
      </w:r>
      <w:r w:rsidR="007E3B94">
        <w:t xml:space="preserve"> i</w:t>
      </w:r>
      <w:r w:rsidR="007E3B94" w:rsidRPr="007E3B94">
        <w:rPr>
          <w:vertAlign w:val="superscript"/>
        </w:rPr>
        <w:t>th</w:t>
      </w:r>
      <w:r w:rsidRPr="00935500">
        <w:t xml:space="preserve"> metabolite in a mixture, and </w:t>
      </w:r>
      <w:r w:rsidRPr="00935500">
        <w:rPr>
          <w:i/>
          <w:iCs/>
        </w:rPr>
        <w:t>K</w:t>
      </w:r>
      <w:r w:rsidRPr="00935500">
        <w:rPr>
          <w:i/>
          <w:iCs/>
          <w:vertAlign w:val="subscript"/>
        </w:rPr>
        <w:t>D</w:t>
      </w:r>
      <w:r w:rsidRPr="00935500">
        <w:t xml:space="preserve"> is the dissociation constant</w:t>
      </w:r>
      <w:r w:rsidR="007E3B94">
        <w:t xml:space="preserve"> of the i</w:t>
      </w:r>
      <w:r w:rsidR="007E3B94" w:rsidRPr="007E3B94">
        <w:rPr>
          <w:vertAlign w:val="superscript"/>
        </w:rPr>
        <w:t>th</w:t>
      </w:r>
      <w:r w:rsidR="007E3B94">
        <w:t xml:space="preserve"> metabolite</w:t>
      </w:r>
      <w:r w:rsidRPr="00935500">
        <w:t>.</w:t>
      </w:r>
    </w:p>
    <w:p w14:paraId="033B3909" w14:textId="4D9F2BD7" w:rsidR="00935500" w:rsidRPr="00935500" w:rsidRDefault="00000000" w:rsidP="00664582">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w:rPr>
                              <w:rFonts w:ascii="Cambria Math" w:hAnsi="Cambria Math"/>
                            </w:rPr>
                            <m:t>D</m:t>
                          </m:r>
                        </m:sub>
                      </m:sSub>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69BDDA47" w:rsidR="00935500" w:rsidRPr="00935500" w:rsidRDefault="00935500" w:rsidP="00664582">
      <w:pPr>
        <w:pStyle w:val="TAMainText"/>
      </w:pPr>
      <w:r w:rsidRPr="00935500">
        <w:t xml:space="preserve">Then, </w:t>
      </w:r>
      <w:r w:rsidR="00C65333">
        <w:t>E</w:t>
      </w:r>
      <w:r w:rsidRPr="00935500">
        <w:t>quation 1 was solved numerically</w:t>
      </w:r>
      <w:r w:rsidR="007E3B94">
        <w:t xml:space="preserve"> </w:t>
      </w:r>
      <w:r w:rsidR="00AD32BD">
        <w:t xml:space="preserve">1000 different times </w:t>
      </w:r>
      <w:r w:rsidRPr="00935500">
        <w:t xml:space="preserve">to determine </w:t>
      </w:r>
      <w:r w:rsidR="007E3B94">
        <w:t>a range of</w:t>
      </w:r>
      <w:r w:rsidR="007E3B94" w:rsidRPr="00935500">
        <w:t xml:space="preserve"> </w:t>
      </w:r>
      <w:r w:rsidRPr="00935500">
        <w:t>free Mg</w:t>
      </w:r>
      <w:r w:rsidRPr="00935500">
        <w:rPr>
          <w:vertAlign w:val="superscript"/>
        </w:rPr>
        <w:t>2+</w:t>
      </w:r>
      <w:r w:rsidRPr="00935500">
        <w:t xml:space="preserve"> concentration</w:t>
      </w:r>
      <w:r w:rsidR="007E3B94">
        <w:t>s</w:t>
      </w:r>
      <w:r w:rsidRPr="00935500">
        <w:t xml:space="preserve"> produced at a given total Mg</w:t>
      </w:r>
      <w:r w:rsidRPr="00935500">
        <w:rPr>
          <w:vertAlign w:val="superscript"/>
        </w:rPr>
        <w:t>2+</w:t>
      </w:r>
      <w:r w:rsidRPr="00935500">
        <w:t xml:space="preserve"> concentration in a virtual artificial cytoplasm.</w:t>
      </w:r>
    </w:p>
    <w:p w14:paraId="4F5885C9" w14:textId="72E79EDE" w:rsidR="00935500" w:rsidRPr="00935500" w:rsidRDefault="00935500" w:rsidP="00664582">
      <w:pPr>
        <w:pStyle w:val="TAMainText"/>
      </w:pPr>
      <w:r w:rsidRPr="00935500">
        <w:t xml:space="preserve">On the basis of agreement </w:t>
      </w:r>
      <w:r w:rsidR="00D47F3C">
        <w:t>between</w:t>
      </w:r>
      <w:r w:rsidRPr="00935500">
        <w:t xml:space="preserve"> the HQS data and the statistical simulation, methods 1 and 2, respectively, the two methods support</w:t>
      </w:r>
      <w:r w:rsidR="00B5050C">
        <w:t>ed</w:t>
      </w:r>
      <w:r w:rsidRPr="00935500">
        <w:t xml:space="preserve"> a model in which Mg</w:t>
      </w:r>
      <w:r w:rsidRPr="00935500">
        <w:rPr>
          <w:vertAlign w:val="superscript"/>
        </w:rPr>
        <w:t>2+</w:t>
      </w:r>
      <w:r w:rsidRPr="00935500">
        <w:t xml:space="preserve"> speciate</w:t>
      </w:r>
      <w:r w:rsidR="00C4769B">
        <w:t>d</w:t>
      </w:r>
      <w:r w:rsidRPr="00935500">
        <w:t xml:space="preserve"> in artificial cytoplasms largely according to single-site </w:t>
      </w:r>
      <w:r w:rsidR="00D47F3C">
        <w:t>binding</w:t>
      </w:r>
      <w:r w:rsidRPr="00935500">
        <w:t xml:space="preserve"> within </w:t>
      </w:r>
      <w:r w:rsidR="008F73F4">
        <w:t>t</w:t>
      </w:r>
      <w:r w:rsidRPr="00935500">
        <w:t>he biological free Mg</w:t>
      </w:r>
      <w:r w:rsidRPr="00935500">
        <w:rPr>
          <w:vertAlign w:val="superscript"/>
        </w:rPr>
        <w:t>2+</w:t>
      </w:r>
      <w:r w:rsidRPr="00935500">
        <w:t xml:space="preserve"> concentration range of 0.5 to 3 mM Mg</w:t>
      </w:r>
      <w:r w:rsidRPr="00935500">
        <w:rPr>
          <w:vertAlign w:val="superscript"/>
        </w:rPr>
        <w:t>2+</w:t>
      </w:r>
      <w:r w:rsidRPr="00935500">
        <w:t xml:space="preserve">. However, </w:t>
      </w:r>
      <w:r w:rsidR="00273CB2" w:rsidRPr="00935500">
        <w:t>at higher free Mg</w:t>
      </w:r>
      <w:r w:rsidR="00273CB2" w:rsidRPr="00935500">
        <w:rPr>
          <w:vertAlign w:val="superscript"/>
        </w:rPr>
        <w:t>2+</w:t>
      </w:r>
      <w:r w:rsidR="00273CB2" w:rsidRPr="00935500">
        <w:t xml:space="preserve"> concentrations</w:t>
      </w:r>
      <w:r w:rsidR="00273CB2">
        <w:t>,</w:t>
      </w:r>
      <w:r w:rsidR="00273CB2" w:rsidRPr="00935500">
        <w:t xml:space="preserve"> </w:t>
      </w:r>
      <w:r w:rsidRPr="00935500">
        <w:t>Mg</w:t>
      </w:r>
      <w:r w:rsidRPr="00935500">
        <w:rPr>
          <w:vertAlign w:val="superscript"/>
        </w:rPr>
        <w:t>2+</w:t>
      </w:r>
      <w:r w:rsidRPr="00935500">
        <w:t xml:space="preserve"> d</w:t>
      </w:r>
      <w:r w:rsidR="00C4769B">
        <w:t>id</w:t>
      </w:r>
      <w:r w:rsidRPr="00935500">
        <w:t xml:space="preserve"> not speciate according to a single-site model (Figure 1 E-G</w:t>
      </w:r>
      <w:r w:rsidR="00273CB2">
        <w:t xml:space="preserve">, </w:t>
      </w:r>
      <w:r w:rsidR="005838AB" w:rsidRPr="00935500">
        <w:t>black data points and hex bins</w:t>
      </w:r>
      <w:r w:rsidR="00273CB2">
        <w:t xml:space="preserve"> deviate from each other)</w:t>
      </w:r>
      <w:r w:rsidRPr="00935500">
        <w:t>.</w:t>
      </w:r>
    </w:p>
    <w:p w14:paraId="23ED9381" w14:textId="77777777" w:rsidR="00D47F3C" w:rsidRDefault="00935500" w:rsidP="00664582">
      <w:pPr>
        <w:pStyle w:val="TAMainText"/>
        <w:rPr>
          <w:b/>
          <w:bCs/>
        </w:rPr>
      </w:pPr>
      <w:r w:rsidRPr="00935500">
        <w:t xml:space="preserve">In Eco80, the statistical model </w:t>
      </w:r>
      <w:r w:rsidR="0050147B">
        <w:t>indicated</w:t>
      </w:r>
      <w:r w:rsidR="0050147B" w:rsidRPr="00935500">
        <w:t xml:space="preserve"> </w:t>
      </w:r>
      <w:r w:rsidRPr="00935500">
        <w:t>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w:t>
      </w:r>
      <w:r w:rsidR="00273CB2">
        <w:t>over</w:t>
      </w:r>
      <w:r w:rsidR="00273CB2" w:rsidRPr="00935500">
        <w:t xml:space="preserve"> </w:t>
      </w:r>
      <w:r w:rsidRPr="00935500">
        <w:t xml:space="preserve">this range with HQS emission </w:t>
      </w:r>
      <w:r w:rsidR="00B5050C">
        <w:t>we</w:t>
      </w:r>
      <w:r w:rsidRPr="00935500">
        <w:t>re consistent with this single-site behavior (Figure 1E). At higher free Mg</w:t>
      </w:r>
      <w:r w:rsidRPr="00935500">
        <w:rPr>
          <w:vertAlign w:val="superscript"/>
        </w:rPr>
        <w:t>2+</w:t>
      </w:r>
      <w:r w:rsidRPr="00935500">
        <w:t xml:space="preserve"> concentrations, Eco80 </w:t>
      </w:r>
      <w:r w:rsidR="00B5050C">
        <w:t>was expected to</w:t>
      </w:r>
      <w:r w:rsidRPr="00935500">
        <w:t xml:space="preserve"> lose its free Mg</w:t>
      </w:r>
      <w:r w:rsidRPr="00935500">
        <w:rPr>
          <w:vertAlign w:val="superscript"/>
        </w:rPr>
        <w:t>2+</w:t>
      </w:r>
      <w:r w:rsidR="00E73EC8">
        <w:t>-</w:t>
      </w:r>
      <w:r w:rsidRPr="00935500">
        <w:t>buffering capacity as chelators become saturated, and the free Mg</w:t>
      </w:r>
      <w:r w:rsidRPr="00935500">
        <w:rPr>
          <w:vertAlign w:val="superscript"/>
        </w:rPr>
        <w:t>2+</w:t>
      </w:r>
      <w:r w:rsidRPr="00935500">
        <w:t xml:space="preserve"> should</w:t>
      </w:r>
      <w:r w:rsidR="00C65333">
        <w:t xml:space="preserve"> have</w:t>
      </w:r>
      <w:r w:rsidRPr="00935500">
        <w:t xml:space="preserve"> increase</w:t>
      </w:r>
      <w:r w:rsidR="00C65333">
        <w:t>d</w:t>
      </w:r>
      <w:r w:rsidR="005838AB">
        <w:t xml:space="preserve"> sharply</w:t>
      </w:r>
      <w:r w:rsidRPr="00935500">
        <w:t xml:space="preserve"> with the total Mg</w:t>
      </w:r>
      <w:r w:rsidRPr="00935500">
        <w:rPr>
          <w:vertAlign w:val="superscript"/>
        </w:rPr>
        <w:t>2+</w:t>
      </w:r>
      <w:r w:rsidRPr="00935500">
        <w:t xml:space="preserve"> (model in Figure 1E, hex bins). </w:t>
      </w:r>
      <w:r w:rsidR="00B5050C">
        <w:t xml:space="preserve">However, </w:t>
      </w:r>
      <w:r w:rsidR="00B5050C">
        <w:t>t</w:t>
      </w:r>
      <w:r w:rsidRPr="00935500">
        <w:t>he free Mg</w:t>
      </w:r>
      <w:r w:rsidRPr="00935500">
        <w:rPr>
          <w:vertAlign w:val="superscript"/>
        </w:rPr>
        <w:t>2+</w:t>
      </w:r>
      <w:r w:rsidRPr="00935500">
        <w:t xml:space="preserve"> concentration measured with HQS d</w:t>
      </w:r>
      <w:r w:rsidR="00B5050C">
        <w:t>id</w:t>
      </w:r>
      <w:r w:rsidRPr="00935500">
        <w:t xml:space="preserve"> not increase as fast as the statistical model predict</w:t>
      </w:r>
      <w:r w:rsidR="00B5050C">
        <w:t>ed</w:t>
      </w:r>
      <w:r w:rsidRPr="00935500">
        <w:t xml:space="preserve"> above 3 mM free Mg</w:t>
      </w:r>
      <w:r w:rsidRPr="00935500">
        <w:rPr>
          <w:vertAlign w:val="superscript"/>
        </w:rPr>
        <w:t>2+</w:t>
      </w:r>
      <w:r w:rsidRPr="00935500">
        <w:t xml:space="preserve"> (Figure 1E, compare black data points and hex bins). 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free Mg</w:t>
      </w:r>
      <w:r w:rsidRPr="00935500">
        <w:rPr>
          <w:vertAlign w:val="superscript"/>
        </w:rPr>
        <w:t>2+</w:t>
      </w:r>
      <w:r w:rsidRPr="00935500">
        <w:t xml:space="preserve"> concentration measured with HQS only increase</w:t>
      </w:r>
      <w:r w:rsidR="00B5050C">
        <w:t>d</w:t>
      </w:r>
      <w:r w:rsidRPr="00935500">
        <w:t xml:space="preserve"> from 3 mM to ~10 mM (Figure 1E, data points). One possibility is that multivalent interactions, where several Mg</w:t>
      </w:r>
      <w:r w:rsidRPr="00935500">
        <w:rPr>
          <w:vertAlign w:val="superscript"/>
        </w:rPr>
        <w:t>2+</w:t>
      </w:r>
      <w:r w:rsidR="0050147B">
        <w:t>-</w:t>
      </w:r>
      <w:r w:rsidRPr="00935500">
        <w:t>saturated metabolites interact with additional Mg</w:t>
      </w:r>
      <w:r w:rsidRPr="00935500">
        <w:rPr>
          <w:vertAlign w:val="superscript"/>
        </w:rPr>
        <w:t>2+</w:t>
      </w:r>
      <w:r w:rsidRPr="00935500">
        <w:t xml:space="preserve"> molecules, dominate the equilibrium. Such non-single-site behavior above 3 mM free Mg</w:t>
      </w:r>
      <w:r w:rsidRPr="00935500">
        <w:rPr>
          <w:vertAlign w:val="superscript"/>
        </w:rPr>
        <w:t>2+</w:t>
      </w:r>
      <w:r w:rsidRPr="00935500">
        <w:t xml:space="preserve"> </w:t>
      </w:r>
      <w:r w:rsidR="00B5050C">
        <w:t>wa</w:t>
      </w:r>
      <w:r w:rsidRPr="00935500">
        <w:t>s also observed in the NTPCM and WMCM artificial cytoplasms (Figure 1 F &amp; G), and was observed previously.</w:t>
      </w:r>
      <w:r w:rsidRPr="00935500">
        <w:fldChar w:fldCharType="begin"/>
      </w:r>
      <w:r w:rsidR="00F02720">
        <w:instrText xml:space="preserve"> ADDIN ZOTERO_ITEM CSL_CITATION {"citationID":"a1jascjmq4a","properties":{"formattedCitation":"\\super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p>
    <w:p w14:paraId="2ED78B96" w14:textId="456BB739" w:rsidR="00510BE0" w:rsidRDefault="00935500" w:rsidP="00664582">
      <w:pPr>
        <w:pStyle w:val="TAMainText"/>
        <w:sectPr w:rsidR="00510BE0" w:rsidSect="00984F9E">
          <w:type w:val="continuous"/>
          <w:pgSz w:w="12240" w:h="15840"/>
          <w:pgMar w:top="720" w:right="1094" w:bottom="720" w:left="1094" w:header="720" w:footer="720" w:gutter="0"/>
          <w:cols w:num="2" w:space="461"/>
        </w:sectPr>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w:t>
      </w:r>
      <w:r w:rsidR="0050147B">
        <w:t xml:space="preserve"> cytoplasms</w:t>
      </w:r>
      <w:r w:rsidRPr="00935500">
        <w:t>.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 was fit to a polynomial to empirically approximate the data (Figure 1 E-G, </w:t>
      </w:r>
      <w:del w:id="37" w:author="Sieg, Jacob Philip" w:date="2022-09-26T13:28:00Z">
        <w:r w:rsidRPr="00935500" w:rsidDel="00E274F2">
          <w:delText xml:space="preserve">blank </w:delText>
        </w:r>
      </w:del>
      <w:ins w:id="38" w:author="Sieg, Jacob Philip" w:date="2022-09-26T13:28:00Z">
        <w:r w:rsidR="00E274F2" w:rsidRPr="00935500">
          <w:t>bla</w:t>
        </w:r>
        <w:r w:rsidR="00E274F2">
          <w:t>c</w:t>
        </w:r>
        <w:r w:rsidR="00E274F2" w:rsidRPr="00935500">
          <w:t xml:space="preserve">k </w:t>
        </w:r>
      </w:ins>
      <w:r w:rsidRPr="00935500">
        <w:t>lines), and the total Mg</w:t>
      </w:r>
      <w:r w:rsidRPr="00935500">
        <w:rPr>
          <w:vertAlign w:val="superscript"/>
        </w:rPr>
        <w:t>2+</w:t>
      </w:r>
      <w:r w:rsidRPr="00935500">
        <w:t xml:space="preserve"> concentration required to produce 2 mM Free Mg</w:t>
      </w:r>
      <w:r w:rsidRPr="00935500">
        <w:rPr>
          <w:vertAlign w:val="superscript"/>
        </w:rPr>
        <w:t>2+</w:t>
      </w:r>
      <w:r w:rsidRPr="00935500">
        <w:t xml:space="preserve"> was calculated from the polynomial fit (see methods for details). This resulted in predicted 31.6, 25.0, and 6.</w:t>
      </w:r>
      <w:r w:rsidR="00BF2A88">
        <w:t>4</w:t>
      </w:r>
      <w:r w:rsidRPr="00935500">
        <w:t xml:space="preserve">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p>
    <w:p w14:paraId="1E12C8FE" w14:textId="56144A0D" w:rsidR="00D84587" w:rsidRDefault="00F43B6A" w:rsidP="00B17445">
      <w:pPr>
        <w:jc w:val="center"/>
      </w:pPr>
      <w:r>
        <w:rPr>
          <w:noProof/>
        </w:rPr>
        <w:drawing>
          <wp:inline distT="0" distB="0" distL="0" distR="0" wp14:anchorId="1E0A4C4F" wp14:editId="393F2740">
            <wp:extent cx="4572952" cy="2925714"/>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a:stretch>
                      <a:fillRect/>
                    </a:stretch>
                  </pic:blipFill>
                  <pic:spPr>
                    <a:xfrm>
                      <a:off x="0" y="0"/>
                      <a:ext cx="4572952" cy="2925714"/>
                    </a:xfrm>
                    <a:prstGeom prst="rect">
                      <a:avLst/>
                    </a:prstGeom>
                  </pic:spPr>
                </pic:pic>
              </a:graphicData>
            </a:graphic>
          </wp:inline>
        </w:drawing>
      </w:r>
    </w:p>
    <w:p w14:paraId="51B58766" w14:textId="6741C3AC" w:rsidR="00D84587" w:rsidRDefault="00D84587" w:rsidP="00831AFF">
      <w:pPr>
        <w:pStyle w:val="VAFigureCaption"/>
        <w:sectPr w:rsidR="00D84587" w:rsidSect="00110A77">
          <w:type w:val="continuous"/>
          <w:pgSz w:w="12240" w:h="15840"/>
          <w:pgMar w:top="720" w:right="1094" w:bottom="720" w:left="1094" w:header="720" w:footer="720" w:gutter="0"/>
          <w:cols w:space="461"/>
        </w:sectPr>
      </w:pPr>
      <w:r w:rsidRPr="008F50D4">
        <w:rPr>
          <w:b/>
          <w:bCs/>
        </w:rPr>
        <w:t>Figure 2</w:t>
      </w:r>
      <w:r w:rsidRPr="00150B32">
        <w:t xml:space="preserve">  </w:t>
      </w:r>
      <w:r w:rsidRPr="0003250C">
        <w:rPr>
          <w:i/>
          <w:iCs/>
        </w:rPr>
        <w:t xml:space="preserve">E. coli </w:t>
      </w:r>
      <w:r w:rsidRPr="0003250C">
        <w:t>metabolite</w:t>
      </w:r>
      <w:r w:rsidR="00E62C66">
        <w:t>-</w:t>
      </w:r>
      <w:r w:rsidRPr="0003250C">
        <w:t>Mg</w:t>
      </w:r>
      <w:r w:rsidRPr="0003250C">
        <w:rPr>
          <w:vertAlign w:val="superscript"/>
        </w:rPr>
        <w:t xml:space="preserve">2+  </w:t>
      </w:r>
      <w:r w:rsidRPr="0003250C">
        <w:t>mixtures destabilize</w:t>
      </w:r>
      <w:r w:rsidR="00E62C66">
        <w:t>d</w:t>
      </w:r>
      <w:r w:rsidRPr="0003250C">
        <w:t xml:space="preserve"> RNA </w:t>
      </w:r>
      <w:r w:rsidR="00F86E2D">
        <w:t>helices</w:t>
      </w:r>
      <w:r w:rsidRPr="0003250C">
        <w:t xml:space="preserve">. </w:t>
      </w:r>
      <w:r w:rsidRPr="008F50D4">
        <w:rPr>
          <w:b/>
          <w:bCs/>
        </w:rPr>
        <w:t>(A)</w:t>
      </w:r>
      <w:r w:rsidRPr="0003250C">
        <w:t xml:space="preserve"> Layout of a fluorescence</w:t>
      </w:r>
      <w:r w:rsidR="00AC6B34">
        <w:t>-detected</w:t>
      </w:r>
      <w:r w:rsidRPr="0003250C">
        <w:t xml:space="preserve"> binding isotherm assay in a </w:t>
      </w:r>
      <w:r w:rsidR="00B361F6">
        <w:t>r</w:t>
      </w:r>
      <w:r w:rsidRPr="0003250C">
        <w:t>eal-</w:t>
      </w:r>
      <w:r w:rsidR="00B361F6">
        <w:t>t</w:t>
      </w:r>
      <w:r w:rsidRPr="0003250C">
        <w:t>ime PCR machine.</w:t>
      </w:r>
      <w:r w:rsidR="00B11C21">
        <w:t xml:space="preserve"> FAM emission is normalized to a passive ROX reference dye.</w:t>
      </w:r>
      <w:r w:rsidRPr="00150B32">
        <w:t xml:space="preserve"> </w:t>
      </w:r>
      <w:r w:rsidRPr="008F50D4">
        <w:rPr>
          <w:b/>
          <w:bCs/>
        </w:rPr>
        <w:t>(B)</w:t>
      </w:r>
      <w:r w:rsidRPr="00150B32">
        <w:t xml:space="preserve"> </w:t>
      </w:r>
      <w:r w:rsidR="00B11C21">
        <w:t>F</w:t>
      </w:r>
      <w:r w:rsidRPr="0003250C">
        <w:t>luorescence</w:t>
      </w:r>
      <w:r w:rsidR="00AC6B34">
        <w:t>-detected</w:t>
      </w:r>
      <w:r w:rsidRPr="0003250C">
        <w:t xml:space="preserve"> binding isotherms fit to determine equilibrium constants with MeltR. Data points represent raw</w:t>
      </w:r>
      <w:r w:rsidR="00E725F7">
        <w:t xml:space="preserve"> fluroescence</w:t>
      </w:r>
      <w:r w:rsidRPr="0003250C">
        <w:t xml:space="preserve"> data. Curves represent curve fits. Colors represent different temperatures (purple: 32.3, blue: 41.8, teal: 51.3, green: 54.6, yellow: 58.4, orange: 60.7, red: 63.1 °C).</w:t>
      </w:r>
      <w:r w:rsidRPr="00150B32">
        <w:t xml:space="preserve"> </w:t>
      </w:r>
      <w:r w:rsidRPr="008F50D4">
        <w:rPr>
          <w:b/>
          <w:bCs/>
        </w:rPr>
        <w:t>(C)</w:t>
      </w:r>
      <w:r w:rsidRPr="0003250C">
        <w:t xml:space="preserve"> Van’t Hoff relationship between </w:t>
      </w:r>
      <w:r w:rsidR="008F3C0D">
        <w:t xml:space="preserve">the helix association </w:t>
      </w:r>
      <w:r w:rsidRPr="0003250C">
        <w:t>equilibrium constant and temperature for helix 2:CGCAUCCU/AGGAUGCG folding in background, Eco80, NTPCM, and WMCM. All conditions contain 2 mM free Mg</w:t>
      </w:r>
      <w:r w:rsidRPr="0003250C">
        <w:rPr>
          <w:vertAlign w:val="superscript"/>
        </w:rPr>
        <w:t>2+</w:t>
      </w:r>
      <w:r w:rsidR="008F3C0D">
        <w:t xml:space="preserve">, </w:t>
      </w:r>
      <w:r w:rsidR="008F3C0D" w:rsidRPr="0003250C">
        <w:t>240 mM Na</w:t>
      </w:r>
      <w:r w:rsidR="008F3C0D" w:rsidRPr="008F3C0D">
        <w:rPr>
          <w:vertAlign w:val="superscript"/>
        </w:rPr>
        <w:t>+</w:t>
      </w:r>
      <w:r w:rsidR="00E62C66">
        <w:t>, and</w:t>
      </w:r>
      <w:r w:rsidR="008F3C0D" w:rsidRPr="0003250C">
        <w:t xml:space="preserve"> 140 mM K</w:t>
      </w:r>
      <w:r w:rsidR="008F3C0D" w:rsidRPr="008F3C0D">
        <w:rPr>
          <w:vertAlign w:val="superscript"/>
        </w:rPr>
        <w:t>+</w:t>
      </w:r>
      <w:r w:rsidRPr="0003250C">
        <w:t xml:space="preserve">. Points and error bars represent association constants and standard errors propagated from the fit (using MeltR). Lines represent fits to the </w:t>
      </w:r>
      <w:r w:rsidR="00F317B6">
        <w:t>va</w:t>
      </w:r>
      <w:r w:rsidRPr="0003250C">
        <w:t>n’t Hoff equation that MeltR use</w:t>
      </w:r>
      <w:r w:rsidR="00E62C66">
        <w:t>d</w:t>
      </w:r>
      <w:r w:rsidRPr="0003250C">
        <w:t xml:space="preserve"> to calculate folding energies</w:t>
      </w:r>
      <w:r w:rsidR="00197528">
        <w:t>.</w:t>
      </w:r>
      <w:r w:rsidRPr="00150B32">
        <w:t xml:space="preserve"> </w:t>
      </w:r>
      <w:r w:rsidRPr="008F50D4">
        <w:rPr>
          <w:b/>
          <w:bCs/>
        </w:rPr>
        <w:t>(D)</w:t>
      </w:r>
      <w:r w:rsidRPr="00150B32">
        <w:t xml:space="preserve"> </w:t>
      </w:r>
      <w:r w:rsidRPr="0003250C">
        <w:t xml:space="preserve">The Gibbs free energy at 37 °C </w:t>
      </w:r>
      <w:r w:rsidR="008F3C0D">
        <w:t>(</w:t>
      </w:r>
      <w:r w:rsidR="001B699E" w:rsidRPr="001B699E">
        <w:t>ΔG</w:t>
      </w:r>
      <w:r w:rsidR="001B699E" w:rsidRPr="001B699E">
        <w:rPr>
          <w:rFonts w:ascii="Cambria" w:hAnsi="Cambria"/>
        </w:rPr>
        <w:t>°</w:t>
      </w:r>
      <w:r w:rsidR="001B699E" w:rsidRPr="001B699E">
        <w:rPr>
          <w:vertAlign w:val="subscript"/>
        </w:rPr>
        <w:t>37</w:t>
      </w:r>
      <w:r w:rsidR="008F3C0D" w:rsidRPr="008F3C0D">
        <w:t>)</w:t>
      </w:r>
      <w:r w:rsidRPr="0003250C">
        <w:t xml:space="preserve"> in Eco80, NTPCM, </w:t>
      </w:r>
      <w:r w:rsidR="00AC6B34">
        <w:t>or</w:t>
      </w:r>
      <w:r w:rsidR="00AC6B34" w:rsidRPr="0003250C">
        <w:t xml:space="preserve"> </w:t>
      </w:r>
      <w:r w:rsidRPr="0003250C">
        <w:t xml:space="preserve">WMCM compared to </w:t>
      </w:r>
      <w:r w:rsidRPr="001B699E">
        <w:t xml:space="preserve">the </w:t>
      </w:r>
      <w:r w:rsidR="001B699E" w:rsidRPr="001B699E">
        <w:t>ΔG</w:t>
      </w:r>
      <w:r w:rsidR="001B699E" w:rsidRPr="001B699E">
        <w:rPr>
          <w:rFonts w:ascii="Cambria" w:hAnsi="Cambria"/>
        </w:rPr>
        <w:t>°</w:t>
      </w:r>
      <w:r w:rsidR="001B699E" w:rsidRPr="001B699E">
        <w:rPr>
          <w:vertAlign w:val="subscript"/>
        </w:rPr>
        <w:t>37</w:t>
      </w:r>
      <w:r w:rsidR="001B699E">
        <w:rPr>
          <w:vertAlign w:val="subscript"/>
        </w:rPr>
        <w:t xml:space="preserve"> </w:t>
      </w:r>
      <w:r w:rsidRPr="0003250C">
        <w:t xml:space="preserve">in background for five RNA helices. </w:t>
      </w:r>
      <w:r w:rsidR="00E62C66">
        <w:t>E</w:t>
      </w:r>
      <w:r w:rsidRPr="0003250C">
        <w:t xml:space="preserve">rrors were propagated assuming 1.5% uncertainty in the </w:t>
      </w:r>
      <w:r w:rsidR="001B699E" w:rsidRPr="001B699E">
        <w:t>ΔG</w:t>
      </w:r>
      <w:r w:rsidR="001B699E" w:rsidRPr="001B699E">
        <w:rPr>
          <w:rFonts w:ascii="Cambria" w:hAnsi="Cambria"/>
        </w:rPr>
        <w:t>°</w:t>
      </w:r>
      <w:r w:rsidR="001B699E" w:rsidRPr="001B699E">
        <w:rPr>
          <w:vertAlign w:val="subscript"/>
        </w:rPr>
        <w:t>37</w:t>
      </w:r>
      <w:r w:rsidRPr="0003250C">
        <w:t xml:space="preserve"> (see methods for error analysis)</w:t>
      </w:r>
      <w:r w:rsidRPr="00150B32">
        <w:t>.</w:t>
      </w:r>
    </w:p>
    <w:p w14:paraId="5DA428AE" w14:textId="4A63AA2C" w:rsidR="00935500" w:rsidRPr="008F50D4" w:rsidRDefault="00935500" w:rsidP="00664582">
      <w:pPr>
        <w:pStyle w:val="TAMainText"/>
        <w:rPr>
          <w:i/>
          <w:iCs/>
        </w:rPr>
      </w:pPr>
      <w:r w:rsidRPr="008F50D4">
        <w:rPr>
          <w:i/>
          <w:iCs/>
        </w:rPr>
        <w:t>Thermodynamic analysis of RNA helices in Eco80 by fluorescence</w:t>
      </w:r>
      <w:r w:rsidR="00E73EC8" w:rsidRPr="008F50D4">
        <w:rPr>
          <w:i/>
          <w:iCs/>
        </w:rPr>
        <w:t>-detected</w:t>
      </w:r>
      <w:r w:rsidRPr="008F50D4">
        <w:rPr>
          <w:i/>
          <w:iCs/>
        </w:rPr>
        <w:t xml:space="preserve"> binding isotherms</w:t>
      </w:r>
    </w:p>
    <w:p w14:paraId="7DB97F16" w14:textId="71542CF0" w:rsidR="00935500" w:rsidRPr="00935500" w:rsidRDefault="00935500" w:rsidP="00664582">
      <w:pPr>
        <w:pStyle w:val="TAMainText"/>
      </w:pPr>
      <w:r w:rsidRPr="00935500">
        <w:t xml:space="preserve">We sought to understand how Eco80 affects the thermodynamic stability of RNA. Stability of RNA helices </w:t>
      </w:r>
      <w:r w:rsidR="008F3C0D">
        <w:t>is</w:t>
      </w:r>
      <w:r w:rsidRPr="00935500">
        <w:t xml:space="preserve"> traditionally measured with UV</w:t>
      </w:r>
      <w:r w:rsidR="00EB6AE1">
        <w:t xml:space="preserve"> </w:t>
      </w:r>
      <w:r w:rsidRPr="00935500">
        <w:t xml:space="preserve">absorbance-detected melting curves, </w:t>
      </w:r>
      <w:r w:rsidRPr="00935500">
        <w:lastRenderedPageBreak/>
        <w:t>typically monitored at 260 or 280 nm.</w:t>
      </w:r>
      <w:r w:rsidRPr="00935500">
        <w:fldChar w:fldCharType="begin"/>
      </w:r>
      <w:r w:rsidR="00F02720">
        <w:instrText xml:space="preserve"> ADDIN ZOTERO_ITEM CSL_CITATION {"citationID":"a1tf86e8sol","properties":{"formattedCitation":"\\super 36,37\\nosupersub{}","plainCitation":"36,37","noteIndex":0},"citationItems":[{"id":252,"uris":["http://zotero.org/users/4485201/items/J7UJLVKY"],"itemData":{"id":252,"type":"chapter","abstract":"This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00F02720" w:rsidRPr="00F02720">
        <w:rPr>
          <w:szCs w:val="24"/>
          <w:vertAlign w:val="superscript"/>
        </w:rPr>
        <w:t>36,37</w:t>
      </w:r>
      <w:r w:rsidRPr="00935500">
        <w:fldChar w:fldCharType="end"/>
      </w:r>
      <w:r w:rsidRPr="00935500">
        <w:t xml:space="preserve"> However, absorbance melting curves </w:t>
      </w:r>
      <w:r w:rsidR="00D84587">
        <w:t>c</w:t>
      </w:r>
      <w:r w:rsidR="001E6B12">
        <w:t>ould 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2045D891" w:rsidR="00497010" w:rsidRDefault="00935500" w:rsidP="00664582">
      <w:pPr>
        <w:pStyle w:val="TAMainText"/>
      </w:pPr>
      <w:r w:rsidRPr="00935500">
        <w:t>Helix stability was monitored using emission of a 5</w:t>
      </w:r>
      <w:r w:rsidR="00A75B62">
        <w:rPr>
          <w:rFonts w:ascii="Cambria" w:hAnsi="Cambria"/>
        </w:rPr>
        <w:t>´</w:t>
      </w:r>
      <w:r w:rsidRPr="00935500">
        <w:t>-fluorophore-labeled RNA strand (FAM-RNA) in equilibrium with a complementary 3</w:t>
      </w:r>
      <w:r w:rsidR="00A75B62">
        <w:rPr>
          <w:rFonts w:ascii="Cambria" w:hAnsi="Cambria"/>
        </w:rPr>
        <w:t>´</w:t>
      </w:r>
      <w:r w:rsidRPr="00935500">
        <w:t>-quencher labeled RNA strand (RNA-BHQ1) (Figure 2A). High emission indicate</w:t>
      </w:r>
      <w:r w:rsidR="00313CB1">
        <w:t>s</w:t>
      </w:r>
      <w:r w:rsidRPr="00935500">
        <w:t xml:space="preserve"> that the FAM-RNA is single-stranded, while low emission indicate</w:t>
      </w:r>
      <w:r w:rsidR="00313CB1">
        <w:t>s</w:t>
      </w:r>
      <w:r w:rsidRPr="00935500">
        <w:t xml:space="preserve"> that it </w:t>
      </w:r>
      <w:r w:rsidR="00313CB1">
        <w:t>is</w:t>
      </w:r>
      <w:r w:rsidRPr="00935500">
        <w:t xml:space="preserve"> bound in duplex with RNA-BHQ1. </w:t>
      </w:r>
      <w:bookmarkStart w:id="39" w:name="_Hlk115091364"/>
      <w:r w:rsidRPr="00935500">
        <w:t>We used a binding isotherm method, where</w:t>
      </w:r>
      <w:r w:rsidR="00BB1C83">
        <w:t xml:space="preserve">in </w:t>
      </w:r>
      <w:ins w:id="40" w:author="Sieg, Jacob Philip" w:date="2022-09-26T13:29:00Z">
        <w:r w:rsidR="00E274F2">
          <w:t>in</w:t>
        </w:r>
      </w:ins>
      <w:del w:id="41" w:author="Sieg, Jacob Philip" w:date="2022-09-26T13:29:00Z">
        <w:r w:rsidR="00BB1C83" w:rsidDel="00E274F2">
          <w:delText>de</w:delText>
        </w:r>
      </w:del>
      <w:r w:rsidR="00BB1C83">
        <w:t>creasing concentrations</w:t>
      </w:r>
      <w:bookmarkEnd w:id="39"/>
      <w:r w:rsidR="00BB1C83">
        <w:t xml:space="preserve"> of</w:t>
      </w:r>
      <w:r w:rsidRPr="00935500">
        <w:t xml:space="preserve"> RNA-BHQ1 </w:t>
      </w:r>
      <w:r w:rsidR="00BB1C83">
        <w:t>are</w:t>
      </w:r>
      <w:r w:rsidRPr="00935500">
        <w:t xml:space="preserve"> titrated into a constant concentration of FAM-RNA (SI </w:t>
      </w:r>
      <w:r w:rsidR="00B573D6">
        <w:t>F</w:t>
      </w:r>
      <w:r w:rsidRPr="00935500">
        <w:t xml:space="preserve">igure 3), resulting in a binding isotherm (Figure </w:t>
      </w:r>
      <w:r w:rsidRPr="00935500">
        <w:t xml:space="preserve">2B). We favored </w:t>
      </w:r>
      <w:r w:rsidR="00B82859">
        <w:t>binding isotherms</w:t>
      </w:r>
      <w:r w:rsidRPr="00935500">
        <w:t xml:space="preserve"> over fluorescence-detected melts because of the</w:t>
      </w:r>
      <w:r w:rsidR="00BB1C83">
        <w:t xml:space="preserve"> very strong</w:t>
      </w:r>
      <w:r w:rsidRPr="00935500">
        <w:t xml:space="preserve"> dependence of FAM emission on temperature.</w:t>
      </w:r>
      <w:r w:rsidRPr="00935500">
        <w:fldChar w:fldCharType="begin"/>
      </w:r>
      <w:r w:rsidR="00F02720">
        <w:instrText xml:space="preserve"> ADDIN ZOTERO_ITEM CSL_CITATION {"citationID":"abps7qm02k","properties":{"formattedCitation":"\\super 38\\uc0\\u8211{}40\\nosupersub{}","plainCitation":"38–40","noteIndex":0},"citationItems":[{"id":224,"uris":["http://zotero.org/users/4485201/items/JYZHRWS2"],"itemData":{"id":224,"type":"article-journal","abstract":"RNA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00F02720" w:rsidRPr="00F02720">
        <w:rPr>
          <w:szCs w:val="24"/>
          <w:vertAlign w:val="superscript"/>
        </w:rPr>
        <w:t>38–40</w:t>
      </w:r>
      <w:r w:rsidRPr="00935500">
        <w:fldChar w:fldCharType="end"/>
      </w:r>
      <w:r w:rsidRPr="00935500">
        <w:t xml:space="preserve"> Emission of FAM was monitored at different temperatures, resulting in a</w:t>
      </w:r>
      <w:r w:rsidR="00C4769B">
        <w:t>n</w:t>
      </w:r>
      <w:r w:rsidRPr="00935500">
        <w:t xml:space="preserve"> isotherm every 0.5 °C from 20 to 80 °C</w:t>
      </w:r>
      <w:r w:rsidR="00BB1C83">
        <w:t>.</w:t>
      </w:r>
      <w:r w:rsidRPr="00935500">
        <w:t xml:space="preserve"> Figure 2B</w:t>
      </w:r>
      <w:r w:rsidR="00BB1C83">
        <w:t xml:space="preserve"> shows a subset of these 121 isotherms</w:t>
      </w:r>
      <w:r w:rsidR="00497010">
        <w:t>.</w:t>
      </w:r>
    </w:p>
    <w:p w14:paraId="06D4151E" w14:textId="3941D2B3" w:rsidR="00201068" w:rsidRPr="00152902" w:rsidRDefault="00935500" w:rsidP="00664582">
      <w:pPr>
        <w:pStyle w:val="TAMainText"/>
        <w:rPr>
          <w:b/>
          <w:bCs/>
        </w:rPr>
        <w:sectPr w:rsidR="00201068" w:rsidRPr="00152902" w:rsidSect="00110A77">
          <w:type w:val="continuous"/>
          <w:pgSz w:w="12240" w:h="15840"/>
          <w:pgMar w:top="720" w:right="1094" w:bottom="720" w:left="1094" w:header="720" w:footer="720" w:gutter="0"/>
          <w:cols w:num="2" w:space="461"/>
        </w:sectPr>
      </w:pPr>
      <w:r w:rsidRPr="00935500">
        <w:t>Raw fluorescence</w:t>
      </w:r>
      <w:r w:rsidR="00BB1C83">
        <w:t xml:space="preserve"> data</w:t>
      </w:r>
      <w:r w:rsidRPr="00935500">
        <w:t xml:space="preserve"> w</w:t>
      </w:r>
      <w:r w:rsidR="00BB1C83">
        <w:t>ere</w:t>
      </w:r>
      <w:r w:rsidRPr="00935500">
        <w:t xml:space="preserve"> fit with MeltR, a</w:t>
      </w:r>
      <w:r w:rsidR="00497010">
        <w:t xml:space="preserve"> </w:t>
      </w:r>
      <w:r w:rsidRPr="00935500">
        <w:t>program created by the authors, to determine folding energies. MeltR is a package of functions in the R programming language that allow</w:t>
      </w:r>
      <w:r w:rsidR="00A75B62">
        <w:t>ed</w:t>
      </w:r>
      <w:r w:rsidRPr="00935500">
        <w:t xml:space="preserve"> facile conversion of raw data to folding energies (see </w:t>
      </w:r>
      <w:r w:rsidR="00A75B62">
        <w:t>SI m</w:t>
      </w:r>
      <w:r w:rsidRPr="00935500">
        <w:t>ethods for details). MeltR calculate</w:t>
      </w:r>
      <w:r w:rsidR="00A75B62">
        <w:t>d</w:t>
      </w:r>
      <w:r w:rsidRPr="00935500">
        <w:t xml:space="preserve"> folding energies using two Van’t Hoff methods: (1) directly fitting a Van’t Hoff plot as a function of temperature (Figure 3C) and (2) globally fitting raw fluorescence emission.</w:t>
      </w:r>
      <w:del w:id="42" w:author="Sieg, Jacob Philip" w:date="2022-09-23T14:06:00Z">
        <w:r w:rsidR="00201068" w:rsidRPr="00201068" w:rsidDel="00465F6B">
          <w:delText xml:space="preserve"> </w:delText>
        </w:r>
        <w:r w:rsidR="00201068" w:rsidRPr="00152902" w:rsidDel="00465F6B">
          <w:delText xml:space="preserve">. </w:delText>
        </w:r>
      </w:del>
    </w:p>
    <w:p w14:paraId="113AE104" w14:textId="77777777" w:rsidR="00201068" w:rsidRPr="0034482F" w:rsidRDefault="00201068" w:rsidP="00201068">
      <w:pPr>
        <w:pStyle w:val="VDTableTitle"/>
      </w:pPr>
      <w:r w:rsidRPr="0034482F">
        <w:t xml:space="preserve">Table 3.  Stability of RNA helices in </w:t>
      </w:r>
      <w:r w:rsidRPr="00E502B4">
        <w:rPr>
          <w:i/>
        </w:rPr>
        <w:t>E. coli</w:t>
      </w:r>
      <w:r w:rsidRPr="0034482F">
        <w:t xml:space="preserve"> metabolite mixtures.</w:t>
      </w:r>
    </w:p>
    <w:tbl>
      <w:tblPr>
        <w:tblW w:w="0" w:type="auto"/>
        <w:tblInd w:w="-5" w:type="dxa"/>
        <w:tblLayout w:type="fixed"/>
        <w:tblLook w:val="04A0" w:firstRow="1" w:lastRow="0" w:firstColumn="1" w:lastColumn="0" w:noHBand="0" w:noVBand="1"/>
      </w:tblPr>
      <w:tblGrid>
        <w:gridCol w:w="1530"/>
        <w:gridCol w:w="1487"/>
        <w:gridCol w:w="1487"/>
        <w:gridCol w:w="1487"/>
        <w:gridCol w:w="1487"/>
      </w:tblGrid>
      <w:tr w:rsidR="00201068" w14:paraId="77F048BB" w14:textId="77777777" w:rsidTr="00E74392">
        <w:trPr>
          <w:trHeight w:val="144"/>
        </w:trPr>
        <w:tc>
          <w:tcPr>
            <w:tcW w:w="1530" w:type="dxa"/>
            <w:tcBorders>
              <w:top w:val="single" w:sz="4" w:space="0" w:color="auto"/>
              <w:bottom w:val="single" w:sz="4" w:space="0" w:color="auto"/>
            </w:tcBorders>
            <w:vAlign w:val="center"/>
          </w:tcPr>
          <w:p w14:paraId="1AD70403" w14:textId="77777777" w:rsidR="00201068" w:rsidRDefault="00201068" w:rsidP="007F2C42">
            <w:pPr>
              <w:pStyle w:val="TCTableBody"/>
              <w:jc w:val="center"/>
            </w:pPr>
            <w:r>
              <w:t>Sequence</w:t>
            </w:r>
            <w:r>
              <w:rPr>
                <w:vertAlign w:val="superscript"/>
              </w:rPr>
              <w:t>a</w:t>
            </w:r>
          </w:p>
        </w:tc>
        <w:tc>
          <w:tcPr>
            <w:tcW w:w="1487" w:type="dxa"/>
            <w:tcBorders>
              <w:top w:val="single" w:sz="4" w:space="0" w:color="000000"/>
              <w:left w:val="nil"/>
              <w:bottom w:val="single" w:sz="4" w:space="0" w:color="000000"/>
            </w:tcBorders>
            <w:vAlign w:val="center"/>
          </w:tcPr>
          <w:p w14:paraId="45C1AB59" w14:textId="77777777" w:rsidR="00201068" w:rsidRDefault="00201068" w:rsidP="007F2C42">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31D76161" w14:textId="77777777" w:rsidR="00201068" w:rsidRDefault="00201068" w:rsidP="007F2C42">
            <w:pPr>
              <w:pStyle w:val="TCTableBody"/>
              <w:jc w:val="center"/>
            </w:pPr>
            <w:r>
              <w:t>Condition</w:t>
            </w:r>
            <w:r>
              <w:rPr>
                <w:vertAlign w:val="superscript"/>
              </w:rPr>
              <w:t>b</w:t>
            </w:r>
          </w:p>
        </w:tc>
        <w:tc>
          <w:tcPr>
            <w:tcW w:w="1487" w:type="dxa"/>
            <w:tcBorders>
              <w:top w:val="single" w:sz="4" w:space="0" w:color="000000"/>
              <w:left w:val="single" w:sz="4" w:space="0" w:color="000000"/>
              <w:bottom w:val="single" w:sz="4" w:space="0" w:color="000000"/>
            </w:tcBorders>
            <w:vAlign w:val="center"/>
          </w:tcPr>
          <w:p w14:paraId="2EBF9D3B" w14:textId="77777777" w:rsidR="00201068" w:rsidRDefault="00201068" w:rsidP="007F2C42">
            <w:pPr>
              <w:pStyle w:val="TCTableBody"/>
              <w:jc w:val="center"/>
            </w:pPr>
            <w:r w:rsidRPr="00935500">
              <w:t>ΔG</w:t>
            </w:r>
            <w:r w:rsidRPr="001B699E">
              <w:rPr>
                <w:rFonts w:ascii="Cambria" w:hAnsi="Cambria"/>
              </w:rPr>
              <w:t>°</w:t>
            </w:r>
            <w:r w:rsidRPr="001B699E">
              <w:rPr>
                <w:vertAlign w:val="subscript"/>
              </w:rPr>
              <w:t>37</w:t>
            </w:r>
            <w:r>
              <w:br/>
              <w:t>(kcal/mol)</w:t>
            </w:r>
            <w:r>
              <w:rPr>
                <w:vertAlign w:val="superscript"/>
              </w:rPr>
              <w:t>c</w:t>
            </w:r>
          </w:p>
        </w:tc>
        <w:tc>
          <w:tcPr>
            <w:tcW w:w="1487" w:type="dxa"/>
            <w:tcBorders>
              <w:top w:val="single" w:sz="4" w:space="0" w:color="000000"/>
              <w:left w:val="single" w:sz="4" w:space="0" w:color="000000"/>
              <w:bottom w:val="single" w:sz="4" w:space="0" w:color="000000"/>
            </w:tcBorders>
            <w:vAlign w:val="center"/>
          </w:tcPr>
          <w:p w14:paraId="07FFB5DB" w14:textId="77777777" w:rsidR="00201068" w:rsidRDefault="00201068" w:rsidP="007F2C42">
            <w:pPr>
              <w:pStyle w:val="TCTableBody"/>
              <w:jc w:val="center"/>
            </w:pPr>
            <w:r w:rsidRPr="00935500">
              <w:t>ΔΔG</w:t>
            </w:r>
            <w:r w:rsidRPr="001B699E">
              <w:rPr>
                <w:rFonts w:ascii="Cambria" w:hAnsi="Cambria"/>
              </w:rPr>
              <w:t>°</w:t>
            </w:r>
            <w:r w:rsidRPr="001B699E">
              <w:rPr>
                <w:vertAlign w:val="subscript"/>
              </w:rPr>
              <w:t>37</w:t>
            </w:r>
            <w:r>
              <w:br/>
              <w:t>(kcal/mol)</w:t>
            </w:r>
            <w:r>
              <w:rPr>
                <w:vertAlign w:val="superscript"/>
              </w:rPr>
              <w:t>c</w:t>
            </w:r>
          </w:p>
        </w:tc>
      </w:tr>
      <w:tr w:rsidR="00201068" w14:paraId="09D60724"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58231449" w14:textId="77777777" w:rsidR="00201068" w:rsidRDefault="00201068" w:rsidP="007F2C42">
            <w:pPr>
              <w:pStyle w:val="TCTableBody"/>
              <w:jc w:val="center"/>
            </w:pPr>
            <w:r>
              <w:t>1:</w:t>
            </w:r>
          </w:p>
          <w:p w14:paraId="54CE1327" w14:textId="77777777" w:rsidR="00201068" w:rsidRDefault="00201068" w:rsidP="007F2C42">
            <w:pPr>
              <w:pStyle w:val="TCTableBody"/>
              <w:jc w:val="center"/>
            </w:pPr>
            <w:r>
              <w:t>5’-CGGAUGGC-3’</w:t>
            </w:r>
          </w:p>
          <w:p w14:paraId="00C1A8D2" w14:textId="77777777" w:rsidR="00201068" w:rsidRDefault="00201068" w:rsidP="007F2C42">
            <w:pPr>
              <w:pStyle w:val="TCTableBody"/>
              <w:jc w:val="center"/>
            </w:pPr>
            <w:r>
              <w:t>3’-GCCUACCG-5’</w:t>
            </w:r>
          </w:p>
        </w:tc>
        <w:tc>
          <w:tcPr>
            <w:tcW w:w="1487" w:type="dxa"/>
            <w:vMerge w:val="restart"/>
            <w:tcBorders>
              <w:left w:val="nil"/>
              <w:bottom w:val="single" w:sz="4" w:space="0" w:color="000000"/>
            </w:tcBorders>
            <w:tcMar>
              <w:top w:w="55" w:type="dxa"/>
              <w:bottom w:w="55" w:type="dxa"/>
            </w:tcMar>
            <w:vAlign w:val="center"/>
          </w:tcPr>
          <w:p w14:paraId="2076381D" w14:textId="77777777" w:rsidR="00201068" w:rsidRDefault="00201068" w:rsidP="007F2C42">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7253705F" w14:textId="77777777" w:rsidR="00201068" w:rsidRDefault="00201068" w:rsidP="007F2C42">
            <w:pPr>
              <w:pStyle w:val="TCTableBody"/>
              <w:jc w:val="center"/>
            </w:pPr>
            <w:r>
              <w:t>Background</w:t>
            </w:r>
          </w:p>
        </w:tc>
        <w:tc>
          <w:tcPr>
            <w:tcW w:w="1487" w:type="dxa"/>
            <w:tcBorders>
              <w:top w:val="single" w:sz="4" w:space="0" w:color="000000"/>
              <w:left w:val="single" w:sz="4" w:space="0" w:color="000000"/>
            </w:tcBorders>
            <w:tcMar>
              <w:top w:w="55" w:type="dxa"/>
              <w:bottom w:w="55" w:type="dxa"/>
            </w:tcMar>
            <w:vAlign w:val="center"/>
          </w:tcPr>
          <w:p w14:paraId="060AEEEE" w14:textId="77777777" w:rsidR="00201068" w:rsidRDefault="00201068" w:rsidP="007F2C42">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6C7CC672" w14:textId="77777777" w:rsidR="00201068" w:rsidRDefault="00201068" w:rsidP="007F2C42">
            <w:pPr>
              <w:pStyle w:val="TCTableBody"/>
              <w:jc w:val="center"/>
            </w:pPr>
            <w:r>
              <w:t>--</w:t>
            </w:r>
          </w:p>
        </w:tc>
      </w:tr>
      <w:tr w:rsidR="00201068" w14:paraId="7DF43026"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72DCB024" w14:textId="77777777" w:rsidR="00201068" w:rsidRDefault="00201068" w:rsidP="007F2C42">
            <w:pPr>
              <w:pStyle w:val="TCTableBody"/>
              <w:jc w:val="center"/>
            </w:pPr>
          </w:p>
        </w:tc>
        <w:tc>
          <w:tcPr>
            <w:tcW w:w="1487" w:type="dxa"/>
            <w:vMerge/>
            <w:tcBorders>
              <w:left w:val="nil"/>
              <w:bottom w:val="single" w:sz="4" w:space="0" w:color="000000"/>
            </w:tcBorders>
            <w:tcMar>
              <w:top w:w="55" w:type="dxa"/>
              <w:bottom w:w="55" w:type="dxa"/>
            </w:tcMar>
            <w:vAlign w:val="center"/>
          </w:tcPr>
          <w:p w14:paraId="175E3A89" w14:textId="77777777" w:rsidR="00201068" w:rsidRDefault="00201068" w:rsidP="007F2C42">
            <w:pPr>
              <w:pStyle w:val="TCTableBody"/>
              <w:jc w:val="center"/>
            </w:pPr>
          </w:p>
        </w:tc>
        <w:tc>
          <w:tcPr>
            <w:tcW w:w="1487" w:type="dxa"/>
            <w:tcBorders>
              <w:left w:val="single" w:sz="4" w:space="0" w:color="000000"/>
            </w:tcBorders>
            <w:tcMar>
              <w:top w:w="55" w:type="dxa"/>
              <w:bottom w:w="55" w:type="dxa"/>
            </w:tcMar>
            <w:vAlign w:val="center"/>
          </w:tcPr>
          <w:p w14:paraId="14F84B26" w14:textId="77777777" w:rsidR="00201068" w:rsidRDefault="00201068" w:rsidP="007F2C42">
            <w:pPr>
              <w:pStyle w:val="TCTableBody"/>
              <w:jc w:val="center"/>
            </w:pPr>
            <w:r>
              <w:t>Eco80</w:t>
            </w:r>
          </w:p>
        </w:tc>
        <w:tc>
          <w:tcPr>
            <w:tcW w:w="1487" w:type="dxa"/>
            <w:tcBorders>
              <w:left w:val="single" w:sz="4" w:space="0" w:color="000000"/>
            </w:tcBorders>
            <w:tcMar>
              <w:top w:w="55" w:type="dxa"/>
              <w:bottom w:w="55" w:type="dxa"/>
            </w:tcMar>
            <w:vAlign w:val="center"/>
          </w:tcPr>
          <w:p w14:paraId="1467BF2F" w14:textId="77777777" w:rsidR="00201068" w:rsidRDefault="00201068" w:rsidP="007F2C42">
            <w:pPr>
              <w:pStyle w:val="TCTableBody"/>
              <w:jc w:val="center"/>
            </w:pPr>
            <w:r>
              <w:t>-14.99 (0.22)</w:t>
            </w:r>
          </w:p>
        </w:tc>
        <w:tc>
          <w:tcPr>
            <w:tcW w:w="1487" w:type="dxa"/>
            <w:tcBorders>
              <w:left w:val="single" w:sz="4" w:space="0" w:color="000000"/>
            </w:tcBorders>
            <w:tcMar>
              <w:top w:w="55" w:type="dxa"/>
              <w:bottom w:w="55" w:type="dxa"/>
            </w:tcMar>
            <w:vAlign w:val="center"/>
          </w:tcPr>
          <w:p w14:paraId="6B1E2166" w14:textId="77777777" w:rsidR="00201068" w:rsidRDefault="00201068" w:rsidP="007F2C42">
            <w:pPr>
              <w:pStyle w:val="TCTableBody"/>
              <w:jc w:val="center"/>
            </w:pPr>
            <w:r>
              <w:t>+0.61 (0.32)</w:t>
            </w:r>
          </w:p>
        </w:tc>
      </w:tr>
      <w:tr w:rsidR="00201068" w14:paraId="3BC4EE7F"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1BE829CD" w14:textId="77777777" w:rsidR="00201068" w:rsidRDefault="00201068" w:rsidP="007F2C42">
            <w:pPr>
              <w:pStyle w:val="TCTableBody"/>
              <w:jc w:val="center"/>
            </w:pPr>
          </w:p>
        </w:tc>
        <w:tc>
          <w:tcPr>
            <w:tcW w:w="1487" w:type="dxa"/>
            <w:vMerge/>
            <w:tcBorders>
              <w:left w:val="nil"/>
              <w:bottom w:val="single" w:sz="4" w:space="0" w:color="000000"/>
            </w:tcBorders>
            <w:tcMar>
              <w:top w:w="55" w:type="dxa"/>
              <w:bottom w:w="55" w:type="dxa"/>
            </w:tcMar>
            <w:vAlign w:val="center"/>
          </w:tcPr>
          <w:p w14:paraId="34986B06" w14:textId="77777777" w:rsidR="00201068" w:rsidRDefault="00201068" w:rsidP="007F2C42">
            <w:pPr>
              <w:pStyle w:val="TCTableBody"/>
              <w:jc w:val="center"/>
            </w:pPr>
          </w:p>
        </w:tc>
        <w:tc>
          <w:tcPr>
            <w:tcW w:w="1487" w:type="dxa"/>
            <w:tcBorders>
              <w:left w:val="single" w:sz="4" w:space="0" w:color="000000"/>
            </w:tcBorders>
            <w:tcMar>
              <w:top w:w="55" w:type="dxa"/>
              <w:bottom w:w="55" w:type="dxa"/>
            </w:tcMar>
            <w:vAlign w:val="center"/>
          </w:tcPr>
          <w:p w14:paraId="564E9EF1" w14:textId="77777777" w:rsidR="00201068" w:rsidRDefault="00201068" w:rsidP="007F2C42">
            <w:pPr>
              <w:pStyle w:val="TCTableBody"/>
              <w:jc w:val="center"/>
            </w:pPr>
            <w:r>
              <w:t>NTPCM</w:t>
            </w:r>
          </w:p>
        </w:tc>
        <w:tc>
          <w:tcPr>
            <w:tcW w:w="1487" w:type="dxa"/>
            <w:tcBorders>
              <w:left w:val="single" w:sz="4" w:space="0" w:color="000000"/>
            </w:tcBorders>
            <w:tcMar>
              <w:top w:w="55" w:type="dxa"/>
              <w:bottom w:w="55" w:type="dxa"/>
            </w:tcMar>
            <w:vAlign w:val="center"/>
          </w:tcPr>
          <w:p w14:paraId="2134749F" w14:textId="77777777" w:rsidR="00201068" w:rsidRDefault="00201068" w:rsidP="007F2C42">
            <w:pPr>
              <w:pStyle w:val="TCTableBody"/>
              <w:jc w:val="center"/>
            </w:pPr>
            <w:r>
              <w:t>-15.28 (0.23)</w:t>
            </w:r>
          </w:p>
        </w:tc>
        <w:tc>
          <w:tcPr>
            <w:tcW w:w="1487" w:type="dxa"/>
            <w:tcBorders>
              <w:left w:val="single" w:sz="4" w:space="0" w:color="000000"/>
            </w:tcBorders>
            <w:tcMar>
              <w:top w:w="55" w:type="dxa"/>
              <w:bottom w:w="55" w:type="dxa"/>
            </w:tcMar>
            <w:vAlign w:val="center"/>
          </w:tcPr>
          <w:p w14:paraId="746AAEE8" w14:textId="77777777" w:rsidR="00201068" w:rsidRDefault="00201068" w:rsidP="007F2C42">
            <w:pPr>
              <w:pStyle w:val="TCTableBody"/>
              <w:jc w:val="center"/>
            </w:pPr>
            <w:r>
              <w:t>+0.32 (0.33)</w:t>
            </w:r>
          </w:p>
        </w:tc>
      </w:tr>
      <w:tr w:rsidR="00201068" w14:paraId="5B6E688C"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0CFE4D7D" w14:textId="77777777" w:rsidR="00201068" w:rsidRDefault="00201068" w:rsidP="007F2C42">
            <w:pPr>
              <w:pStyle w:val="TCTableBody"/>
              <w:jc w:val="center"/>
            </w:pPr>
          </w:p>
        </w:tc>
        <w:tc>
          <w:tcPr>
            <w:tcW w:w="1487" w:type="dxa"/>
            <w:vMerge/>
            <w:tcBorders>
              <w:left w:val="nil"/>
              <w:bottom w:val="single" w:sz="4" w:space="0" w:color="000000"/>
            </w:tcBorders>
            <w:tcMar>
              <w:top w:w="55" w:type="dxa"/>
              <w:bottom w:w="55" w:type="dxa"/>
            </w:tcMar>
            <w:vAlign w:val="center"/>
          </w:tcPr>
          <w:p w14:paraId="12EF759A" w14:textId="77777777" w:rsidR="00201068" w:rsidRDefault="00201068" w:rsidP="007F2C42">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077F4979" w14:textId="77777777" w:rsidR="00201068" w:rsidRDefault="00201068" w:rsidP="007F2C42">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39326719" w14:textId="77777777" w:rsidR="00201068" w:rsidRDefault="00201068" w:rsidP="007F2C42">
            <w:pPr>
              <w:pStyle w:val="TCTableBody"/>
              <w:jc w:val="center"/>
            </w:pPr>
            <w:r>
              <w:t>-15.23 (0.23)</w:t>
            </w:r>
          </w:p>
        </w:tc>
        <w:tc>
          <w:tcPr>
            <w:tcW w:w="1487" w:type="dxa"/>
            <w:tcBorders>
              <w:left w:val="single" w:sz="4" w:space="0" w:color="000000"/>
              <w:bottom w:val="single" w:sz="4" w:space="0" w:color="000000"/>
            </w:tcBorders>
            <w:tcMar>
              <w:top w:w="55" w:type="dxa"/>
              <w:bottom w:w="55" w:type="dxa"/>
            </w:tcMar>
            <w:vAlign w:val="center"/>
          </w:tcPr>
          <w:p w14:paraId="5DA9F023" w14:textId="77777777" w:rsidR="00201068" w:rsidRDefault="00201068" w:rsidP="007F2C42">
            <w:pPr>
              <w:pStyle w:val="TCTableBody"/>
              <w:jc w:val="center"/>
            </w:pPr>
            <w:r>
              <w:t>+0.37 (0.33)</w:t>
            </w:r>
          </w:p>
        </w:tc>
      </w:tr>
      <w:tr w:rsidR="00201068" w14:paraId="09EF8168"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35ADAA09" w14:textId="77777777" w:rsidR="00201068" w:rsidRDefault="00201068" w:rsidP="007F2C42">
            <w:pPr>
              <w:pStyle w:val="TCTableBody"/>
              <w:jc w:val="center"/>
            </w:pPr>
            <w:r>
              <w:t>2:</w:t>
            </w:r>
          </w:p>
          <w:p w14:paraId="6260F9AD" w14:textId="77777777" w:rsidR="00201068" w:rsidRDefault="00201068" w:rsidP="007F2C42">
            <w:pPr>
              <w:pStyle w:val="TCTableBody"/>
              <w:jc w:val="center"/>
            </w:pPr>
            <w:r>
              <w:t>5’-CGCAUCCU-3’</w:t>
            </w:r>
          </w:p>
          <w:p w14:paraId="3D575CF5" w14:textId="77777777" w:rsidR="00201068" w:rsidRDefault="00201068" w:rsidP="007F2C42">
            <w:pPr>
              <w:pStyle w:val="TCTableBody"/>
              <w:jc w:val="center"/>
            </w:pPr>
            <w:r>
              <w:t>3’-GCGUAGGA-5’</w:t>
            </w:r>
          </w:p>
        </w:tc>
        <w:tc>
          <w:tcPr>
            <w:tcW w:w="1487" w:type="dxa"/>
            <w:vMerge w:val="restart"/>
            <w:tcBorders>
              <w:left w:val="nil"/>
              <w:bottom w:val="single" w:sz="4" w:space="0" w:color="000000"/>
            </w:tcBorders>
            <w:tcMar>
              <w:top w:w="55" w:type="dxa"/>
              <w:bottom w:w="55" w:type="dxa"/>
            </w:tcMar>
            <w:vAlign w:val="center"/>
          </w:tcPr>
          <w:p w14:paraId="5B95E730" w14:textId="77777777" w:rsidR="00201068" w:rsidRDefault="00201068" w:rsidP="007F2C42">
            <w:pPr>
              <w:pStyle w:val="TCTableBody"/>
              <w:jc w:val="center"/>
            </w:pPr>
            <w:r>
              <w:t>38%</w:t>
            </w:r>
          </w:p>
        </w:tc>
        <w:tc>
          <w:tcPr>
            <w:tcW w:w="1487" w:type="dxa"/>
            <w:tcBorders>
              <w:left w:val="single" w:sz="4" w:space="0" w:color="000000"/>
            </w:tcBorders>
            <w:tcMar>
              <w:top w:w="55" w:type="dxa"/>
              <w:bottom w:w="55" w:type="dxa"/>
            </w:tcMar>
            <w:vAlign w:val="center"/>
          </w:tcPr>
          <w:p w14:paraId="20D30185" w14:textId="77777777" w:rsidR="00201068" w:rsidRDefault="00201068" w:rsidP="007F2C42">
            <w:pPr>
              <w:pStyle w:val="TCTableBody"/>
              <w:jc w:val="center"/>
            </w:pPr>
            <w:r>
              <w:t>Background</w:t>
            </w:r>
          </w:p>
        </w:tc>
        <w:tc>
          <w:tcPr>
            <w:tcW w:w="1487" w:type="dxa"/>
            <w:tcBorders>
              <w:left w:val="single" w:sz="4" w:space="0" w:color="000000"/>
            </w:tcBorders>
            <w:tcMar>
              <w:top w:w="55" w:type="dxa"/>
              <w:bottom w:w="55" w:type="dxa"/>
            </w:tcMar>
            <w:vAlign w:val="center"/>
          </w:tcPr>
          <w:p w14:paraId="59EE0011" w14:textId="77777777" w:rsidR="00201068" w:rsidRDefault="00201068" w:rsidP="007F2C42">
            <w:pPr>
              <w:pStyle w:val="TCTableBody"/>
              <w:jc w:val="center"/>
            </w:pPr>
            <w:r>
              <w:t>-13.84 (0.21)</w:t>
            </w:r>
          </w:p>
        </w:tc>
        <w:tc>
          <w:tcPr>
            <w:tcW w:w="1487" w:type="dxa"/>
            <w:tcBorders>
              <w:left w:val="single" w:sz="4" w:space="0" w:color="000000"/>
            </w:tcBorders>
            <w:tcMar>
              <w:top w:w="55" w:type="dxa"/>
              <w:bottom w:w="55" w:type="dxa"/>
            </w:tcMar>
            <w:vAlign w:val="center"/>
          </w:tcPr>
          <w:p w14:paraId="1A856139" w14:textId="77777777" w:rsidR="00201068" w:rsidRDefault="00201068" w:rsidP="007F2C42">
            <w:pPr>
              <w:pStyle w:val="TCTableBody"/>
              <w:jc w:val="center"/>
            </w:pPr>
            <w:r>
              <w:t>--</w:t>
            </w:r>
          </w:p>
        </w:tc>
      </w:tr>
      <w:tr w:rsidR="00201068" w14:paraId="13774C66"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44442103" w14:textId="77777777" w:rsidR="00201068" w:rsidRDefault="00201068" w:rsidP="007F2C42">
            <w:pPr>
              <w:pStyle w:val="TCTableBody"/>
              <w:jc w:val="center"/>
            </w:pPr>
          </w:p>
        </w:tc>
        <w:tc>
          <w:tcPr>
            <w:tcW w:w="1487" w:type="dxa"/>
            <w:vMerge/>
            <w:tcBorders>
              <w:left w:val="nil"/>
            </w:tcBorders>
            <w:tcMar>
              <w:top w:w="55" w:type="dxa"/>
              <w:bottom w:w="55" w:type="dxa"/>
            </w:tcMar>
            <w:vAlign w:val="center"/>
          </w:tcPr>
          <w:p w14:paraId="04B34CB5" w14:textId="77777777" w:rsidR="00201068" w:rsidRDefault="00201068" w:rsidP="007F2C42">
            <w:pPr>
              <w:pStyle w:val="TCTableBody"/>
              <w:jc w:val="center"/>
            </w:pPr>
          </w:p>
        </w:tc>
        <w:tc>
          <w:tcPr>
            <w:tcW w:w="1487" w:type="dxa"/>
            <w:tcBorders>
              <w:left w:val="single" w:sz="4" w:space="0" w:color="000000"/>
            </w:tcBorders>
            <w:tcMar>
              <w:top w:w="55" w:type="dxa"/>
              <w:bottom w:w="55" w:type="dxa"/>
            </w:tcMar>
            <w:vAlign w:val="center"/>
          </w:tcPr>
          <w:p w14:paraId="6D925C58" w14:textId="77777777" w:rsidR="00201068" w:rsidRDefault="00201068" w:rsidP="007F2C42">
            <w:pPr>
              <w:pStyle w:val="TCTableBody"/>
              <w:jc w:val="center"/>
            </w:pPr>
            <w:r>
              <w:t>Eco80</w:t>
            </w:r>
          </w:p>
        </w:tc>
        <w:tc>
          <w:tcPr>
            <w:tcW w:w="1487" w:type="dxa"/>
            <w:tcBorders>
              <w:left w:val="single" w:sz="4" w:space="0" w:color="000000"/>
            </w:tcBorders>
            <w:tcMar>
              <w:top w:w="55" w:type="dxa"/>
              <w:bottom w:w="55" w:type="dxa"/>
            </w:tcMar>
            <w:vAlign w:val="center"/>
          </w:tcPr>
          <w:p w14:paraId="22ED9CB3" w14:textId="77777777" w:rsidR="00201068" w:rsidRDefault="00201068" w:rsidP="007F2C42">
            <w:pPr>
              <w:pStyle w:val="TCTableBody"/>
              <w:jc w:val="center"/>
            </w:pPr>
            <w:r>
              <w:t>-12.70 (0.19)</w:t>
            </w:r>
          </w:p>
        </w:tc>
        <w:tc>
          <w:tcPr>
            <w:tcW w:w="1487" w:type="dxa"/>
            <w:tcBorders>
              <w:left w:val="single" w:sz="4" w:space="0" w:color="000000"/>
            </w:tcBorders>
            <w:tcMar>
              <w:top w:w="55" w:type="dxa"/>
              <w:bottom w:w="55" w:type="dxa"/>
            </w:tcMar>
            <w:vAlign w:val="center"/>
          </w:tcPr>
          <w:p w14:paraId="10A134E7" w14:textId="77777777" w:rsidR="00201068" w:rsidRDefault="00201068" w:rsidP="007F2C42">
            <w:pPr>
              <w:pStyle w:val="TCTableBody"/>
              <w:jc w:val="center"/>
            </w:pPr>
            <w:r>
              <w:t>+1.17 (0.28)</w:t>
            </w:r>
          </w:p>
        </w:tc>
      </w:tr>
      <w:tr w:rsidR="00201068" w14:paraId="4134BE87"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62BAADA9" w14:textId="77777777" w:rsidR="00201068" w:rsidRDefault="00201068" w:rsidP="007F2C42">
            <w:pPr>
              <w:pStyle w:val="TCTableBody"/>
              <w:jc w:val="center"/>
            </w:pPr>
          </w:p>
        </w:tc>
        <w:tc>
          <w:tcPr>
            <w:tcW w:w="1487" w:type="dxa"/>
            <w:vMerge/>
            <w:tcBorders>
              <w:left w:val="nil"/>
            </w:tcBorders>
            <w:tcMar>
              <w:top w:w="55" w:type="dxa"/>
              <w:bottom w:w="55" w:type="dxa"/>
            </w:tcMar>
            <w:vAlign w:val="center"/>
          </w:tcPr>
          <w:p w14:paraId="2EA5069C" w14:textId="77777777" w:rsidR="00201068" w:rsidRDefault="00201068" w:rsidP="007F2C42">
            <w:pPr>
              <w:pStyle w:val="TCTableBody"/>
              <w:jc w:val="center"/>
            </w:pPr>
          </w:p>
        </w:tc>
        <w:tc>
          <w:tcPr>
            <w:tcW w:w="1487" w:type="dxa"/>
            <w:tcBorders>
              <w:left w:val="single" w:sz="4" w:space="0" w:color="000000"/>
            </w:tcBorders>
            <w:tcMar>
              <w:top w:w="55" w:type="dxa"/>
              <w:bottom w:w="55" w:type="dxa"/>
            </w:tcMar>
            <w:vAlign w:val="center"/>
          </w:tcPr>
          <w:p w14:paraId="0BFB5CD3" w14:textId="77777777" w:rsidR="00201068" w:rsidRDefault="00201068" w:rsidP="007F2C42">
            <w:pPr>
              <w:pStyle w:val="TCTableBody"/>
              <w:jc w:val="center"/>
            </w:pPr>
            <w:r>
              <w:t>NTPCM</w:t>
            </w:r>
          </w:p>
        </w:tc>
        <w:tc>
          <w:tcPr>
            <w:tcW w:w="1487" w:type="dxa"/>
            <w:tcBorders>
              <w:left w:val="single" w:sz="4" w:space="0" w:color="000000"/>
            </w:tcBorders>
            <w:tcMar>
              <w:top w:w="55" w:type="dxa"/>
              <w:bottom w:w="55" w:type="dxa"/>
            </w:tcMar>
            <w:vAlign w:val="center"/>
          </w:tcPr>
          <w:p w14:paraId="4524CF70" w14:textId="77777777" w:rsidR="00201068" w:rsidRDefault="00201068" w:rsidP="007F2C42">
            <w:pPr>
              <w:pStyle w:val="TCTableBody"/>
              <w:jc w:val="center"/>
            </w:pPr>
            <w:r>
              <w:t>-13.42 (0.20)</w:t>
            </w:r>
          </w:p>
        </w:tc>
        <w:tc>
          <w:tcPr>
            <w:tcW w:w="1487" w:type="dxa"/>
            <w:tcBorders>
              <w:left w:val="single" w:sz="4" w:space="0" w:color="000000"/>
            </w:tcBorders>
            <w:tcMar>
              <w:top w:w="55" w:type="dxa"/>
              <w:bottom w:w="55" w:type="dxa"/>
            </w:tcMar>
            <w:vAlign w:val="center"/>
          </w:tcPr>
          <w:p w14:paraId="3036CBCA" w14:textId="77777777" w:rsidR="00201068" w:rsidRDefault="00201068" w:rsidP="007F2C42">
            <w:pPr>
              <w:pStyle w:val="TCTableBody"/>
              <w:jc w:val="center"/>
            </w:pPr>
            <w:r>
              <w:t>+0.42 (0.29)</w:t>
            </w:r>
          </w:p>
        </w:tc>
      </w:tr>
      <w:tr w:rsidR="00201068" w14:paraId="7EDE8A79"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1F7E1916" w14:textId="77777777" w:rsidR="00201068" w:rsidRDefault="00201068" w:rsidP="007F2C42">
            <w:pPr>
              <w:pStyle w:val="TCTableBody"/>
              <w:jc w:val="center"/>
            </w:pPr>
          </w:p>
        </w:tc>
        <w:tc>
          <w:tcPr>
            <w:tcW w:w="1487" w:type="dxa"/>
            <w:vMerge/>
            <w:tcBorders>
              <w:left w:val="nil"/>
              <w:bottom w:val="single" w:sz="4" w:space="0" w:color="000000"/>
            </w:tcBorders>
            <w:tcMar>
              <w:top w:w="55" w:type="dxa"/>
              <w:bottom w:w="55" w:type="dxa"/>
            </w:tcMar>
            <w:vAlign w:val="center"/>
          </w:tcPr>
          <w:p w14:paraId="439524E1" w14:textId="77777777" w:rsidR="00201068" w:rsidRDefault="00201068" w:rsidP="007F2C42">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4BB494F1" w14:textId="77777777" w:rsidR="00201068" w:rsidRDefault="00201068" w:rsidP="007F2C42">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69C2CD25" w14:textId="77777777" w:rsidR="00201068" w:rsidRDefault="00201068" w:rsidP="007F2C42">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7144FE59" w14:textId="77777777" w:rsidR="00201068" w:rsidRDefault="00201068" w:rsidP="007F2C42">
            <w:pPr>
              <w:pStyle w:val="TCTableBody"/>
              <w:jc w:val="center"/>
            </w:pPr>
            <w:r>
              <w:t>-0.39 (0.30)</w:t>
            </w:r>
          </w:p>
        </w:tc>
      </w:tr>
      <w:tr w:rsidR="00201068" w14:paraId="410D9240"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3A7344C2" w14:textId="77777777" w:rsidR="00201068" w:rsidRDefault="00201068" w:rsidP="007F2C42">
            <w:pPr>
              <w:pStyle w:val="TCTableBody"/>
              <w:jc w:val="center"/>
            </w:pPr>
            <w:r>
              <w:t>3:</w:t>
            </w:r>
          </w:p>
          <w:p w14:paraId="7321A99B" w14:textId="77777777" w:rsidR="00201068" w:rsidRDefault="00201068" w:rsidP="007F2C42">
            <w:pPr>
              <w:pStyle w:val="TCTableBody"/>
              <w:jc w:val="center"/>
            </w:pPr>
            <w:r>
              <w:t>5’-CGUAUGUA-3’</w:t>
            </w:r>
          </w:p>
          <w:p w14:paraId="6D74850F" w14:textId="77777777" w:rsidR="00201068" w:rsidRDefault="00201068" w:rsidP="007F2C42">
            <w:pPr>
              <w:pStyle w:val="TCTableBody"/>
              <w:jc w:val="center"/>
            </w:pPr>
            <w:r>
              <w:t>3’-GCAUACAU-5’</w:t>
            </w:r>
          </w:p>
        </w:tc>
        <w:tc>
          <w:tcPr>
            <w:tcW w:w="1487" w:type="dxa"/>
            <w:vMerge w:val="restart"/>
            <w:tcBorders>
              <w:left w:val="nil"/>
              <w:bottom w:val="single" w:sz="4" w:space="0" w:color="000000"/>
            </w:tcBorders>
            <w:tcMar>
              <w:top w:w="55" w:type="dxa"/>
              <w:bottom w:w="55" w:type="dxa"/>
            </w:tcMar>
            <w:vAlign w:val="center"/>
          </w:tcPr>
          <w:p w14:paraId="2A218411" w14:textId="77777777" w:rsidR="00201068" w:rsidRDefault="00201068" w:rsidP="007F2C42">
            <w:pPr>
              <w:pStyle w:val="TCTableBody"/>
              <w:jc w:val="center"/>
            </w:pPr>
            <w:r>
              <w:t>63%</w:t>
            </w:r>
          </w:p>
        </w:tc>
        <w:tc>
          <w:tcPr>
            <w:tcW w:w="1487" w:type="dxa"/>
            <w:tcBorders>
              <w:left w:val="single" w:sz="4" w:space="0" w:color="000000"/>
            </w:tcBorders>
            <w:tcMar>
              <w:top w:w="55" w:type="dxa"/>
              <w:bottom w:w="55" w:type="dxa"/>
            </w:tcMar>
            <w:vAlign w:val="center"/>
          </w:tcPr>
          <w:p w14:paraId="62D43E24" w14:textId="77777777" w:rsidR="00201068" w:rsidRDefault="00201068" w:rsidP="007F2C42">
            <w:pPr>
              <w:pStyle w:val="TCTableBody"/>
              <w:jc w:val="center"/>
            </w:pPr>
            <w:r>
              <w:t>Background</w:t>
            </w:r>
          </w:p>
        </w:tc>
        <w:tc>
          <w:tcPr>
            <w:tcW w:w="1487" w:type="dxa"/>
            <w:tcBorders>
              <w:left w:val="single" w:sz="4" w:space="0" w:color="000000"/>
            </w:tcBorders>
            <w:tcMar>
              <w:top w:w="55" w:type="dxa"/>
              <w:bottom w:w="55" w:type="dxa"/>
            </w:tcMar>
            <w:vAlign w:val="center"/>
          </w:tcPr>
          <w:p w14:paraId="0360CD3D" w14:textId="77777777" w:rsidR="00201068" w:rsidRDefault="00201068" w:rsidP="007F2C42">
            <w:pPr>
              <w:pStyle w:val="TCTableBody"/>
              <w:jc w:val="center"/>
            </w:pPr>
            <w:r>
              <w:t>-10.85 (0.16)</w:t>
            </w:r>
          </w:p>
        </w:tc>
        <w:tc>
          <w:tcPr>
            <w:tcW w:w="1487" w:type="dxa"/>
            <w:tcBorders>
              <w:left w:val="single" w:sz="4" w:space="0" w:color="000000"/>
            </w:tcBorders>
            <w:tcMar>
              <w:top w:w="55" w:type="dxa"/>
              <w:bottom w:w="55" w:type="dxa"/>
            </w:tcMar>
            <w:vAlign w:val="center"/>
          </w:tcPr>
          <w:p w14:paraId="33AE4EB0" w14:textId="77777777" w:rsidR="00201068" w:rsidRDefault="00201068" w:rsidP="007F2C42">
            <w:pPr>
              <w:pStyle w:val="TCTableBody"/>
              <w:jc w:val="center"/>
            </w:pPr>
            <w:r>
              <w:t>--</w:t>
            </w:r>
          </w:p>
        </w:tc>
      </w:tr>
      <w:tr w:rsidR="00201068" w14:paraId="2F0787C7"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40B072B3" w14:textId="77777777" w:rsidR="00201068" w:rsidRDefault="00201068" w:rsidP="007F2C42">
            <w:pPr>
              <w:pStyle w:val="TCTableBody"/>
              <w:jc w:val="center"/>
            </w:pPr>
          </w:p>
        </w:tc>
        <w:tc>
          <w:tcPr>
            <w:tcW w:w="1487" w:type="dxa"/>
            <w:vMerge/>
            <w:tcBorders>
              <w:left w:val="nil"/>
            </w:tcBorders>
            <w:tcMar>
              <w:top w:w="55" w:type="dxa"/>
              <w:bottom w:w="55" w:type="dxa"/>
            </w:tcMar>
            <w:vAlign w:val="center"/>
          </w:tcPr>
          <w:p w14:paraId="4C2D0183" w14:textId="77777777" w:rsidR="00201068" w:rsidRDefault="00201068" w:rsidP="007F2C42">
            <w:pPr>
              <w:pStyle w:val="TCTableBody"/>
              <w:jc w:val="center"/>
            </w:pPr>
          </w:p>
        </w:tc>
        <w:tc>
          <w:tcPr>
            <w:tcW w:w="1487" w:type="dxa"/>
            <w:tcBorders>
              <w:left w:val="single" w:sz="4" w:space="0" w:color="000000"/>
            </w:tcBorders>
            <w:tcMar>
              <w:top w:w="55" w:type="dxa"/>
              <w:bottom w:w="55" w:type="dxa"/>
            </w:tcMar>
            <w:vAlign w:val="center"/>
          </w:tcPr>
          <w:p w14:paraId="759FD92D" w14:textId="77777777" w:rsidR="00201068" w:rsidRDefault="00201068" w:rsidP="007F2C42">
            <w:pPr>
              <w:pStyle w:val="TCTableBody"/>
              <w:jc w:val="center"/>
            </w:pPr>
            <w:r>
              <w:t>Eco80</w:t>
            </w:r>
          </w:p>
        </w:tc>
        <w:tc>
          <w:tcPr>
            <w:tcW w:w="1487" w:type="dxa"/>
            <w:tcBorders>
              <w:left w:val="single" w:sz="4" w:space="0" w:color="000000"/>
            </w:tcBorders>
            <w:tcMar>
              <w:top w:w="55" w:type="dxa"/>
              <w:bottom w:w="55" w:type="dxa"/>
            </w:tcMar>
            <w:vAlign w:val="center"/>
          </w:tcPr>
          <w:p w14:paraId="105B8458" w14:textId="77777777" w:rsidR="00201068" w:rsidRDefault="00201068" w:rsidP="007F2C42">
            <w:pPr>
              <w:pStyle w:val="TCTableBody"/>
              <w:jc w:val="center"/>
            </w:pPr>
            <w:r>
              <w:t>-10.41 (0.16)</w:t>
            </w:r>
          </w:p>
        </w:tc>
        <w:tc>
          <w:tcPr>
            <w:tcW w:w="1487" w:type="dxa"/>
            <w:tcBorders>
              <w:left w:val="single" w:sz="4" w:space="0" w:color="000000"/>
            </w:tcBorders>
            <w:tcMar>
              <w:top w:w="55" w:type="dxa"/>
              <w:bottom w:w="55" w:type="dxa"/>
            </w:tcMar>
            <w:vAlign w:val="center"/>
          </w:tcPr>
          <w:p w14:paraId="21F0D426" w14:textId="77777777" w:rsidR="00201068" w:rsidRDefault="00201068" w:rsidP="007F2C42">
            <w:pPr>
              <w:pStyle w:val="TCTableBody"/>
              <w:jc w:val="center"/>
            </w:pPr>
            <w:r>
              <w:t>+0.44 (0.23)</w:t>
            </w:r>
          </w:p>
        </w:tc>
      </w:tr>
      <w:tr w:rsidR="00201068" w14:paraId="0CF1A750"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4EF0AC31" w14:textId="77777777" w:rsidR="00201068" w:rsidRDefault="00201068" w:rsidP="007F2C42">
            <w:pPr>
              <w:pStyle w:val="TCTableBody"/>
              <w:jc w:val="center"/>
            </w:pPr>
          </w:p>
        </w:tc>
        <w:tc>
          <w:tcPr>
            <w:tcW w:w="1487" w:type="dxa"/>
            <w:vMerge/>
            <w:tcBorders>
              <w:left w:val="nil"/>
            </w:tcBorders>
            <w:tcMar>
              <w:top w:w="55" w:type="dxa"/>
              <w:bottom w:w="55" w:type="dxa"/>
            </w:tcMar>
            <w:vAlign w:val="center"/>
          </w:tcPr>
          <w:p w14:paraId="020AB7E9" w14:textId="77777777" w:rsidR="00201068" w:rsidRDefault="00201068" w:rsidP="007F2C42">
            <w:pPr>
              <w:pStyle w:val="TCTableBody"/>
              <w:jc w:val="center"/>
            </w:pPr>
          </w:p>
        </w:tc>
        <w:tc>
          <w:tcPr>
            <w:tcW w:w="1487" w:type="dxa"/>
            <w:tcBorders>
              <w:left w:val="single" w:sz="4" w:space="0" w:color="000000"/>
            </w:tcBorders>
            <w:tcMar>
              <w:top w:w="55" w:type="dxa"/>
              <w:bottom w:w="55" w:type="dxa"/>
            </w:tcMar>
            <w:vAlign w:val="center"/>
          </w:tcPr>
          <w:p w14:paraId="703E0C88" w14:textId="77777777" w:rsidR="00201068" w:rsidRDefault="00201068" w:rsidP="007F2C42">
            <w:pPr>
              <w:pStyle w:val="TCTableBody"/>
              <w:jc w:val="center"/>
            </w:pPr>
            <w:r>
              <w:t>NTPCM</w:t>
            </w:r>
          </w:p>
        </w:tc>
        <w:tc>
          <w:tcPr>
            <w:tcW w:w="1487" w:type="dxa"/>
            <w:tcBorders>
              <w:left w:val="single" w:sz="4" w:space="0" w:color="000000"/>
            </w:tcBorders>
            <w:tcMar>
              <w:top w:w="55" w:type="dxa"/>
              <w:bottom w:w="55" w:type="dxa"/>
            </w:tcMar>
            <w:vAlign w:val="center"/>
          </w:tcPr>
          <w:p w14:paraId="1773A1AA" w14:textId="77777777" w:rsidR="00201068" w:rsidRDefault="00201068" w:rsidP="007F2C42">
            <w:pPr>
              <w:pStyle w:val="TCTableBody"/>
              <w:jc w:val="center"/>
            </w:pPr>
            <w:r>
              <w:t>-10.30 (0.15)</w:t>
            </w:r>
          </w:p>
        </w:tc>
        <w:tc>
          <w:tcPr>
            <w:tcW w:w="1487" w:type="dxa"/>
            <w:tcBorders>
              <w:left w:val="single" w:sz="4" w:space="0" w:color="000000"/>
            </w:tcBorders>
            <w:tcMar>
              <w:top w:w="55" w:type="dxa"/>
              <w:bottom w:w="55" w:type="dxa"/>
            </w:tcMar>
            <w:vAlign w:val="center"/>
          </w:tcPr>
          <w:p w14:paraId="4A0DC2A9" w14:textId="77777777" w:rsidR="00201068" w:rsidRDefault="00201068" w:rsidP="007F2C42">
            <w:pPr>
              <w:pStyle w:val="TCTableBody"/>
              <w:jc w:val="center"/>
            </w:pPr>
            <w:r>
              <w:t>+0.55 (0.22)</w:t>
            </w:r>
          </w:p>
        </w:tc>
      </w:tr>
      <w:tr w:rsidR="00201068" w14:paraId="748DDD42"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2DAC5A57" w14:textId="77777777" w:rsidR="00201068" w:rsidRDefault="00201068" w:rsidP="007F2C42">
            <w:pPr>
              <w:pStyle w:val="TCTableBody"/>
              <w:jc w:val="center"/>
            </w:pPr>
          </w:p>
        </w:tc>
        <w:tc>
          <w:tcPr>
            <w:tcW w:w="1487" w:type="dxa"/>
            <w:vMerge/>
            <w:tcBorders>
              <w:left w:val="nil"/>
              <w:bottom w:val="single" w:sz="4" w:space="0" w:color="000000"/>
            </w:tcBorders>
            <w:tcMar>
              <w:top w:w="55" w:type="dxa"/>
              <w:bottom w:w="55" w:type="dxa"/>
            </w:tcMar>
            <w:vAlign w:val="center"/>
          </w:tcPr>
          <w:p w14:paraId="481290E0" w14:textId="77777777" w:rsidR="00201068" w:rsidRDefault="00201068" w:rsidP="007F2C42">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0B4CAFFA" w14:textId="77777777" w:rsidR="00201068" w:rsidRDefault="00201068" w:rsidP="007F2C42">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1807D20E" w14:textId="77777777" w:rsidR="00201068" w:rsidRDefault="00201068" w:rsidP="007F2C42">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7F121A74" w14:textId="77777777" w:rsidR="00201068" w:rsidRDefault="00201068" w:rsidP="007F2C42">
            <w:pPr>
              <w:pStyle w:val="TCTableBody"/>
              <w:jc w:val="center"/>
            </w:pPr>
            <w:r>
              <w:t>0.00 (0.23)</w:t>
            </w:r>
          </w:p>
        </w:tc>
      </w:tr>
      <w:tr w:rsidR="00201068" w14:paraId="45705ABD"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016E1668" w14:textId="77777777" w:rsidR="00201068" w:rsidRDefault="00201068" w:rsidP="007F2C42">
            <w:pPr>
              <w:pStyle w:val="TCTableBody"/>
              <w:jc w:val="center"/>
            </w:pPr>
            <w:r>
              <w:t>4:</w:t>
            </w:r>
          </w:p>
          <w:p w14:paraId="775E36C5" w14:textId="77777777" w:rsidR="00201068" w:rsidRDefault="00201068" w:rsidP="007F2C42">
            <w:pPr>
              <w:pStyle w:val="TCTableBody"/>
              <w:jc w:val="center"/>
            </w:pPr>
            <w:r>
              <w:t>5’-CCAUAUCA-3’</w:t>
            </w:r>
          </w:p>
          <w:p w14:paraId="74681D19" w14:textId="77777777" w:rsidR="00201068" w:rsidRDefault="00201068" w:rsidP="007F2C42">
            <w:pPr>
              <w:pStyle w:val="TCTableBody"/>
              <w:jc w:val="center"/>
            </w:pPr>
            <w:r>
              <w:t>3’-GGUAUAGU-5’</w:t>
            </w:r>
          </w:p>
        </w:tc>
        <w:tc>
          <w:tcPr>
            <w:tcW w:w="1487" w:type="dxa"/>
            <w:vMerge w:val="restart"/>
            <w:tcBorders>
              <w:left w:val="nil"/>
              <w:bottom w:val="single" w:sz="4" w:space="0" w:color="000000"/>
            </w:tcBorders>
            <w:tcMar>
              <w:top w:w="55" w:type="dxa"/>
              <w:bottom w:w="55" w:type="dxa"/>
            </w:tcMar>
            <w:vAlign w:val="center"/>
          </w:tcPr>
          <w:p w14:paraId="59314549" w14:textId="77777777" w:rsidR="00201068" w:rsidRDefault="00201068" w:rsidP="007F2C42">
            <w:pPr>
              <w:pStyle w:val="TCTableBody"/>
              <w:jc w:val="center"/>
            </w:pPr>
            <w:r>
              <w:t>63%</w:t>
            </w:r>
          </w:p>
        </w:tc>
        <w:tc>
          <w:tcPr>
            <w:tcW w:w="1487" w:type="dxa"/>
            <w:tcBorders>
              <w:left w:val="single" w:sz="4" w:space="0" w:color="000000"/>
            </w:tcBorders>
            <w:tcMar>
              <w:top w:w="55" w:type="dxa"/>
              <w:bottom w:w="55" w:type="dxa"/>
            </w:tcMar>
            <w:vAlign w:val="center"/>
          </w:tcPr>
          <w:p w14:paraId="523BEF70" w14:textId="77777777" w:rsidR="00201068" w:rsidRDefault="00201068" w:rsidP="007F2C42">
            <w:pPr>
              <w:pStyle w:val="TCTableBody"/>
              <w:jc w:val="center"/>
            </w:pPr>
            <w:r>
              <w:t>Background</w:t>
            </w:r>
          </w:p>
        </w:tc>
        <w:tc>
          <w:tcPr>
            <w:tcW w:w="1487" w:type="dxa"/>
            <w:tcBorders>
              <w:left w:val="single" w:sz="4" w:space="0" w:color="000000"/>
            </w:tcBorders>
            <w:tcMar>
              <w:top w:w="55" w:type="dxa"/>
              <w:bottom w:w="55" w:type="dxa"/>
            </w:tcMar>
            <w:vAlign w:val="center"/>
          </w:tcPr>
          <w:p w14:paraId="605D876F" w14:textId="77777777" w:rsidR="00201068" w:rsidRDefault="00201068" w:rsidP="007F2C42">
            <w:pPr>
              <w:pStyle w:val="TCTableBody"/>
              <w:jc w:val="center"/>
            </w:pPr>
            <w:r>
              <w:t>-12.03 (0.18)</w:t>
            </w:r>
          </w:p>
        </w:tc>
        <w:tc>
          <w:tcPr>
            <w:tcW w:w="1487" w:type="dxa"/>
            <w:tcBorders>
              <w:left w:val="single" w:sz="4" w:space="0" w:color="000000"/>
            </w:tcBorders>
            <w:tcMar>
              <w:top w:w="55" w:type="dxa"/>
              <w:bottom w:w="55" w:type="dxa"/>
            </w:tcMar>
            <w:vAlign w:val="center"/>
          </w:tcPr>
          <w:p w14:paraId="7F218ECD" w14:textId="77777777" w:rsidR="00201068" w:rsidRDefault="00201068" w:rsidP="007F2C42">
            <w:pPr>
              <w:pStyle w:val="TCTableBody"/>
              <w:jc w:val="center"/>
            </w:pPr>
            <w:r>
              <w:t>--</w:t>
            </w:r>
          </w:p>
        </w:tc>
      </w:tr>
      <w:tr w:rsidR="00201068" w14:paraId="1618FC51"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0255DFB4" w14:textId="77777777" w:rsidR="00201068" w:rsidRDefault="00201068" w:rsidP="007F2C42">
            <w:pPr>
              <w:pStyle w:val="TCTableBody"/>
              <w:jc w:val="center"/>
            </w:pPr>
          </w:p>
        </w:tc>
        <w:tc>
          <w:tcPr>
            <w:tcW w:w="1487" w:type="dxa"/>
            <w:vMerge/>
            <w:tcBorders>
              <w:left w:val="nil"/>
            </w:tcBorders>
            <w:tcMar>
              <w:top w:w="55" w:type="dxa"/>
              <w:bottom w:w="55" w:type="dxa"/>
            </w:tcMar>
            <w:vAlign w:val="center"/>
          </w:tcPr>
          <w:p w14:paraId="3373A41B" w14:textId="77777777" w:rsidR="00201068" w:rsidRDefault="00201068" w:rsidP="007F2C42">
            <w:pPr>
              <w:pStyle w:val="TCTableBody"/>
              <w:jc w:val="center"/>
            </w:pPr>
          </w:p>
        </w:tc>
        <w:tc>
          <w:tcPr>
            <w:tcW w:w="1487" w:type="dxa"/>
            <w:tcBorders>
              <w:left w:val="single" w:sz="4" w:space="0" w:color="000000"/>
            </w:tcBorders>
            <w:tcMar>
              <w:top w:w="55" w:type="dxa"/>
              <w:bottom w:w="55" w:type="dxa"/>
            </w:tcMar>
            <w:vAlign w:val="center"/>
          </w:tcPr>
          <w:p w14:paraId="766B5DA0" w14:textId="77777777" w:rsidR="00201068" w:rsidRDefault="00201068" w:rsidP="007F2C42">
            <w:pPr>
              <w:pStyle w:val="TCTableBody"/>
              <w:jc w:val="center"/>
            </w:pPr>
            <w:r>
              <w:t>Eco80</w:t>
            </w:r>
          </w:p>
        </w:tc>
        <w:tc>
          <w:tcPr>
            <w:tcW w:w="1487" w:type="dxa"/>
            <w:tcBorders>
              <w:left w:val="single" w:sz="4" w:space="0" w:color="000000"/>
            </w:tcBorders>
            <w:tcMar>
              <w:top w:w="55" w:type="dxa"/>
              <w:bottom w:w="55" w:type="dxa"/>
            </w:tcMar>
            <w:vAlign w:val="center"/>
          </w:tcPr>
          <w:p w14:paraId="0FF3AE5A" w14:textId="77777777" w:rsidR="00201068" w:rsidRDefault="00201068" w:rsidP="007F2C42">
            <w:pPr>
              <w:pStyle w:val="TCTableBody"/>
              <w:jc w:val="center"/>
            </w:pPr>
            <w:r>
              <w:t>-11.38 (0.17)</w:t>
            </w:r>
          </w:p>
        </w:tc>
        <w:tc>
          <w:tcPr>
            <w:tcW w:w="1487" w:type="dxa"/>
            <w:tcBorders>
              <w:left w:val="single" w:sz="4" w:space="0" w:color="000000"/>
            </w:tcBorders>
            <w:tcMar>
              <w:top w:w="55" w:type="dxa"/>
              <w:bottom w:w="55" w:type="dxa"/>
            </w:tcMar>
            <w:vAlign w:val="center"/>
          </w:tcPr>
          <w:p w14:paraId="1274637A" w14:textId="77777777" w:rsidR="00201068" w:rsidRDefault="00201068" w:rsidP="007F2C42">
            <w:pPr>
              <w:pStyle w:val="TCTableBody"/>
              <w:jc w:val="center"/>
            </w:pPr>
            <w:r>
              <w:t>+0.64 (0.25)</w:t>
            </w:r>
          </w:p>
        </w:tc>
      </w:tr>
      <w:tr w:rsidR="00201068" w14:paraId="4B163BAC"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57945D5B" w14:textId="77777777" w:rsidR="00201068" w:rsidRDefault="00201068" w:rsidP="007F2C42">
            <w:pPr>
              <w:pStyle w:val="TCTableBody"/>
              <w:jc w:val="center"/>
            </w:pPr>
          </w:p>
        </w:tc>
        <w:tc>
          <w:tcPr>
            <w:tcW w:w="1487" w:type="dxa"/>
            <w:vMerge/>
            <w:tcBorders>
              <w:left w:val="nil"/>
            </w:tcBorders>
            <w:tcMar>
              <w:top w:w="55" w:type="dxa"/>
              <w:bottom w:w="55" w:type="dxa"/>
            </w:tcMar>
            <w:vAlign w:val="center"/>
          </w:tcPr>
          <w:p w14:paraId="71CE5328" w14:textId="77777777" w:rsidR="00201068" w:rsidRDefault="00201068" w:rsidP="007F2C42">
            <w:pPr>
              <w:pStyle w:val="TCTableBody"/>
              <w:jc w:val="center"/>
            </w:pPr>
          </w:p>
        </w:tc>
        <w:tc>
          <w:tcPr>
            <w:tcW w:w="1487" w:type="dxa"/>
            <w:tcBorders>
              <w:left w:val="single" w:sz="4" w:space="0" w:color="000000"/>
            </w:tcBorders>
            <w:tcMar>
              <w:top w:w="55" w:type="dxa"/>
              <w:bottom w:w="55" w:type="dxa"/>
            </w:tcMar>
            <w:vAlign w:val="center"/>
          </w:tcPr>
          <w:p w14:paraId="13592357" w14:textId="77777777" w:rsidR="00201068" w:rsidRDefault="00201068" w:rsidP="007F2C42">
            <w:pPr>
              <w:pStyle w:val="TCTableBody"/>
              <w:jc w:val="center"/>
            </w:pPr>
            <w:r>
              <w:t>NTPCM</w:t>
            </w:r>
          </w:p>
        </w:tc>
        <w:tc>
          <w:tcPr>
            <w:tcW w:w="1487" w:type="dxa"/>
            <w:tcBorders>
              <w:left w:val="single" w:sz="4" w:space="0" w:color="000000"/>
            </w:tcBorders>
            <w:tcMar>
              <w:top w:w="55" w:type="dxa"/>
              <w:bottom w:w="55" w:type="dxa"/>
            </w:tcMar>
            <w:vAlign w:val="center"/>
          </w:tcPr>
          <w:p w14:paraId="5DAD732E" w14:textId="77777777" w:rsidR="00201068" w:rsidRDefault="00201068" w:rsidP="007F2C42">
            <w:pPr>
              <w:pStyle w:val="TCTableBody"/>
              <w:jc w:val="center"/>
            </w:pPr>
            <w:r>
              <w:t>-11.50 (0.17)</w:t>
            </w:r>
          </w:p>
        </w:tc>
        <w:tc>
          <w:tcPr>
            <w:tcW w:w="1487" w:type="dxa"/>
            <w:tcBorders>
              <w:left w:val="single" w:sz="4" w:space="0" w:color="000000"/>
            </w:tcBorders>
            <w:tcMar>
              <w:top w:w="55" w:type="dxa"/>
              <w:bottom w:w="55" w:type="dxa"/>
            </w:tcMar>
            <w:vAlign w:val="center"/>
          </w:tcPr>
          <w:p w14:paraId="62289CDA" w14:textId="77777777" w:rsidR="00201068" w:rsidRDefault="00201068" w:rsidP="007F2C42">
            <w:pPr>
              <w:pStyle w:val="TCTableBody"/>
              <w:jc w:val="center"/>
            </w:pPr>
            <w:r>
              <w:t>+0.52 (0.25)</w:t>
            </w:r>
          </w:p>
        </w:tc>
      </w:tr>
      <w:tr w:rsidR="00201068" w14:paraId="7404B80E"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2EFC2594" w14:textId="77777777" w:rsidR="00201068" w:rsidRDefault="00201068" w:rsidP="007F2C42">
            <w:pPr>
              <w:pStyle w:val="TCTableBody"/>
              <w:jc w:val="center"/>
            </w:pPr>
          </w:p>
        </w:tc>
        <w:tc>
          <w:tcPr>
            <w:tcW w:w="1487" w:type="dxa"/>
            <w:vMerge/>
            <w:tcBorders>
              <w:left w:val="nil"/>
              <w:bottom w:val="single" w:sz="4" w:space="0" w:color="000000"/>
            </w:tcBorders>
            <w:tcMar>
              <w:top w:w="55" w:type="dxa"/>
              <w:bottom w:w="55" w:type="dxa"/>
            </w:tcMar>
            <w:vAlign w:val="center"/>
          </w:tcPr>
          <w:p w14:paraId="1A3A6E6B" w14:textId="77777777" w:rsidR="00201068" w:rsidRDefault="00201068" w:rsidP="007F2C42">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4EAAB591" w14:textId="77777777" w:rsidR="00201068" w:rsidRDefault="00201068" w:rsidP="007F2C42">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06046C72" w14:textId="77777777" w:rsidR="00201068" w:rsidRDefault="00201068" w:rsidP="007F2C42">
            <w:pPr>
              <w:pStyle w:val="TCTableBody"/>
              <w:jc w:val="center"/>
            </w:pPr>
            <w:r>
              <w:t>-11.53 (0.17)</w:t>
            </w:r>
          </w:p>
        </w:tc>
        <w:tc>
          <w:tcPr>
            <w:tcW w:w="1487" w:type="dxa"/>
            <w:tcBorders>
              <w:left w:val="single" w:sz="4" w:space="0" w:color="000000"/>
              <w:bottom w:val="single" w:sz="4" w:space="0" w:color="000000"/>
            </w:tcBorders>
            <w:tcMar>
              <w:top w:w="55" w:type="dxa"/>
              <w:bottom w:w="55" w:type="dxa"/>
            </w:tcMar>
            <w:vAlign w:val="center"/>
          </w:tcPr>
          <w:p w14:paraId="72C1130C" w14:textId="77777777" w:rsidR="00201068" w:rsidRDefault="00201068" w:rsidP="007F2C42">
            <w:pPr>
              <w:pStyle w:val="TCTableBody"/>
              <w:jc w:val="center"/>
            </w:pPr>
            <w:r>
              <w:t>+0.50 (0.25)</w:t>
            </w:r>
          </w:p>
        </w:tc>
      </w:tr>
      <w:tr w:rsidR="00201068" w14:paraId="6C2827BB" w14:textId="77777777" w:rsidTr="00E74392">
        <w:trPr>
          <w:trHeight w:val="144"/>
        </w:trPr>
        <w:tc>
          <w:tcPr>
            <w:tcW w:w="1530" w:type="dxa"/>
            <w:vMerge w:val="restart"/>
            <w:tcBorders>
              <w:top w:val="single" w:sz="4" w:space="0" w:color="auto"/>
              <w:bottom w:val="single" w:sz="4" w:space="0" w:color="auto"/>
            </w:tcBorders>
            <w:tcMar>
              <w:top w:w="55" w:type="dxa"/>
              <w:bottom w:w="55" w:type="dxa"/>
            </w:tcMar>
            <w:vAlign w:val="center"/>
          </w:tcPr>
          <w:p w14:paraId="7415E54C" w14:textId="77777777" w:rsidR="00201068" w:rsidRDefault="00201068" w:rsidP="007F2C42">
            <w:pPr>
              <w:pStyle w:val="TCTableBody"/>
              <w:jc w:val="center"/>
            </w:pPr>
            <w:r>
              <w:t>5:</w:t>
            </w:r>
          </w:p>
          <w:p w14:paraId="070A8A53" w14:textId="77777777" w:rsidR="00201068" w:rsidRDefault="00201068" w:rsidP="007F2C42">
            <w:pPr>
              <w:pStyle w:val="TCTableBody"/>
              <w:jc w:val="center"/>
            </w:pPr>
            <w:r>
              <w:t>5’-CCAUAUUA-3’</w:t>
            </w:r>
          </w:p>
          <w:p w14:paraId="3A69536A" w14:textId="77777777" w:rsidR="00201068" w:rsidRDefault="00201068" w:rsidP="007F2C42">
            <w:pPr>
              <w:pStyle w:val="TCTableBody"/>
              <w:jc w:val="center"/>
            </w:pPr>
            <w:r>
              <w:t>3’-GGUAUAAU-5’</w:t>
            </w:r>
          </w:p>
        </w:tc>
        <w:tc>
          <w:tcPr>
            <w:tcW w:w="1487" w:type="dxa"/>
            <w:vMerge w:val="restart"/>
            <w:tcBorders>
              <w:left w:val="nil"/>
              <w:bottom w:val="single" w:sz="4" w:space="0" w:color="000000"/>
            </w:tcBorders>
            <w:tcMar>
              <w:top w:w="55" w:type="dxa"/>
              <w:bottom w:w="55" w:type="dxa"/>
            </w:tcMar>
            <w:vAlign w:val="center"/>
          </w:tcPr>
          <w:p w14:paraId="75B1EB5C" w14:textId="77777777" w:rsidR="00201068" w:rsidRDefault="00201068" w:rsidP="007F2C42">
            <w:pPr>
              <w:pStyle w:val="TCTableBody"/>
              <w:jc w:val="center"/>
            </w:pPr>
            <w:r>
              <w:t>75%</w:t>
            </w:r>
          </w:p>
        </w:tc>
        <w:tc>
          <w:tcPr>
            <w:tcW w:w="1487" w:type="dxa"/>
            <w:tcBorders>
              <w:left w:val="single" w:sz="4" w:space="0" w:color="000000"/>
            </w:tcBorders>
            <w:tcMar>
              <w:top w:w="55" w:type="dxa"/>
              <w:bottom w:w="55" w:type="dxa"/>
            </w:tcMar>
            <w:vAlign w:val="center"/>
          </w:tcPr>
          <w:p w14:paraId="459F312A" w14:textId="77777777" w:rsidR="00201068" w:rsidRPr="00152902" w:rsidRDefault="00201068" w:rsidP="007F2C42">
            <w:pPr>
              <w:pStyle w:val="TCTableBody"/>
              <w:jc w:val="center"/>
            </w:pPr>
            <w:r>
              <w:t>Background</w:t>
            </w:r>
          </w:p>
        </w:tc>
        <w:tc>
          <w:tcPr>
            <w:tcW w:w="1487" w:type="dxa"/>
            <w:tcBorders>
              <w:left w:val="single" w:sz="4" w:space="0" w:color="000000"/>
            </w:tcBorders>
            <w:tcMar>
              <w:top w:w="55" w:type="dxa"/>
              <w:bottom w:w="55" w:type="dxa"/>
            </w:tcMar>
            <w:vAlign w:val="center"/>
          </w:tcPr>
          <w:p w14:paraId="072E0522" w14:textId="77777777" w:rsidR="00201068" w:rsidRDefault="00201068" w:rsidP="007F2C42">
            <w:pPr>
              <w:pStyle w:val="TCTableBody"/>
              <w:jc w:val="center"/>
            </w:pPr>
            <w:r>
              <w:t>-10.76 (0.16)</w:t>
            </w:r>
          </w:p>
        </w:tc>
        <w:tc>
          <w:tcPr>
            <w:tcW w:w="1487" w:type="dxa"/>
            <w:tcBorders>
              <w:left w:val="single" w:sz="4" w:space="0" w:color="000000"/>
            </w:tcBorders>
            <w:tcMar>
              <w:top w:w="55" w:type="dxa"/>
              <w:bottom w:w="55" w:type="dxa"/>
            </w:tcMar>
            <w:vAlign w:val="center"/>
          </w:tcPr>
          <w:p w14:paraId="0B8799E9" w14:textId="77777777" w:rsidR="00201068" w:rsidRDefault="00201068" w:rsidP="007F2C42">
            <w:pPr>
              <w:pStyle w:val="TCTableBody"/>
              <w:jc w:val="center"/>
            </w:pPr>
            <w:r>
              <w:t>--</w:t>
            </w:r>
          </w:p>
        </w:tc>
      </w:tr>
      <w:tr w:rsidR="00201068" w14:paraId="2156AD68"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5B891197" w14:textId="77777777" w:rsidR="00201068" w:rsidRDefault="00201068" w:rsidP="007F2C42">
            <w:pPr>
              <w:pStyle w:val="TCTableBody"/>
              <w:jc w:val="center"/>
            </w:pPr>
          </w:p>
        </w:tc>
        <w:tc>
          <w:tcPr>
            <w:tcW w:w="1487" w:type="dxa"/>
            <w:vMerge/>
            <w:tcBorders>
              <w:left w:val="nil"/>
            </w:tcBorders>
            <w:tcMar>
              <w:top w:w="55" w:type="dxa"/>
              <w:bottom w:w="55" w:type="dxa"/>
            </w:tcMar>
            <w:vAlign w:val="center"/>
          </w:tcPr>
          <w:p w14:paraId="3474B3FC" w14:textId="77777777" w:rsidR="00201068" w:rsidRDefault="00201068" w:rsidP="007F2C42">
            <w:pPr>
              <w:pStyle w:val="TCTableBody"/>
              <w:jc w:val="center"/>
            </w:pPr>
          </w:p>
        </w:tc>
        <w:tc>
          <w:tcPr>
            <w:tcW w:w="1487" w:type="dxa"/>
            <w:tcBorders>
              <w:left w:val="single" w:sz="4" w:space="0" w:color="000000"/>
            </w:tcBorders>
            <w:tcMar>
              <w:top w:w="55" w:type="dxa"/>
              <w:bottom w:w="55" w:type="dxa"/>
            </w:tcMar>
            <w:vAlign w:val="center"/>
          </w:tcPr>
          <w:p w14:paraId="7C299420" w14:textId="77777777" w:rsidR="00201068" w:rsidRDefault="00201068" w:rsidP="007F2C42">
            <w:pPr>
              <w:pStyle w:val="TCTableBody"/>
              <w:jc w:val="center"/>
            </w:pPr>
            <w:r>
              <w:t>Eco80</w:t>
            </w:r>
          </w:p>
        </w:tc>
        <w:tc>
          <w:tcPr>
            <w:tcW w:w="1487" w:type="dxa"/>
            <w:tcBorders>
              <w:left w:val="single" w:sz="4" w:space="0" w:color="000000"/>
            </w:tcBorders>
            <w:tcMar>
              <w:top w:w="55" w:type="dxa"/>
              <w:bottom w:w="55" w:type="dxa"/>
            </w:tcMar>
            <w:vAlign w:val="center"/>
          </w:tcPr>
          <w:p w14:paraId="622477B3" w14:textId="77777777" w:rsidR="00201068" w:rsidRDefault="00201068" w:rsidP="007F2C42">
            <w:pPr>
              <w:pStyle w:val="TCTableBody"/>
              <w:jc w:val="center"/>
            </w:pPr>
            <w:r>
              <w:t>-10.15 (0.15)</w:t>
            </w:r>
          </w:p>
        </w:tc>
        <w:tc>
          <w:tcPr>
            <w:tcW w:w="1487" w:type="dxa"/>
            <w:tcBorders>
              <w:left w:val="single" w:sz="4" w:space="0" w:color="000000"/>
            </w:tcBorders>
            <w:tcMar>
              <w:top w:w="55" w:type="dxa"/>
              <w:bottom w:w="55" w:type="dxa"/>
            </w:tcMar>
            <w:vAlign w:val="center"/>
          </w:tcPr>
          <w:p w14:paraId="2C10F368" w14:textId="77777777" w:rsidR="00201068" w:rsidRDefault="00201068" w:rsidP="007F2C42">
            <w:pPr>
              <w:pStyle w:val="TCTableBody"/>
              <w:jc w:val="center"/>
            </w:pPr>
            <w:r>
              <w:t>+0.61 (0.22)</w:t>
            </w:r>
          </w:p>
        </w:tc>
      </w:tr>
      <w:tr w:rsidR="00201068" w14:paraId="534EBAC6"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15473358" w14:textId="77777777" w:rsidR="00201068" w:rsidRDefault="00201068" w:rsidP="007F2C42">
            <w:pPr>
              <w:pStyle w:val="TCTableBody"/>
              <w:jc w:val="center"/>
            </w:pPr>
          </w:p>
        </w:tc>
        <w:tc>
          <w:tcPr>
            <w:tcW w:w="1487" w:type="dxa"/>
            <w:vMerge/>
            <w:tcBorders>
              <w:left w:val="nil"/>
            </w:tcBorders>
            <w:tcMar>
              <w:top w:w="55" w:type="dxa"/>
              <w:bottom w:w="55" w:type="dxa"/>
            </w:tcMar>
            <w:vAlign w:val="center"/>
          </w:tcPr>
          <w:p w14:paraId="67897229" w14:textId="77777777" w:rsidR="00201068" w:rsidRDefault="00201068" w:rsidP="007F2C42">
            <w:pPr>
              <w:pStyle w:val="TCTableBody"/>
              <w:jc w:val="center"/>
            </w:pPr>
          </w:p>
        </w:tc>
        <w:tc>
          <w:tcPr>
            <w:tcW w:w="1487" w:type="dxa"/>
            <w:tcBorders>
              <w:left w:val="single" w:sz="4" w:space="0" w:color="000000"/>
            </w:tcBorders>
            <w:tcMar>
              <w:top w:w="55" w:type="dxa"/>
              <w:bottom w:w="55" w:type="dxa"/>
            </w:tcMar>
            <w:vAlign w:val="center"/>
          </w:tcPr>
          <w:p w14:paraId="1EED7BC5" w14:textId="77777777" w:rsidR="00201068" w:rsidRDefault="00201068" w:rsidP="007F2C42">
            <w:pPr>
              <w:pStyle w:val="TCTableBody"/>
              <w:jc w:val="center"/>
            </w:pPr>
            <w:r>
              <w:t>NTPCM</w:t>
            </w:r>
          </w:p>
        </w:tc>
        <w:tc>
          <w:tcPr>
            <w:tcW w:w="1487" w:type="dxa"/>
            <w:tcBorders>
              <w:left w:val="single" w:sz="4" w:space="0" w:color="000000"/>
            </w:tcBorders>
            <w:tcMar>
              <w:top w:w="55" w:type="dxa"/>
              <w:bottom w:w="55" w:type="dxa"/>
            </w:tcMar>
            <w:vAlign w:val="center"/>
          </w:tcPr>
          <w:p w14:paraId="17B1E51F" w14:textId="77777777" w:rsidR="00201068" w:rsidRDefault="00201068" w:rsidP="007F2C42">
            <w:pPr>
              <w:pStyle w:val="TCTableBody"/>
              <w:jc w:val="center"/>
            </w:pPr>
            <w:r>
              <w:t>-10.16 (0.15)</w:t>
            </w:r>
          </w:p>
        </w:tc>
        <w:tc>
          <w:tcPr>
            <w:tcW w:w="1487" w:type="dxa"/>
            <w:tcBorders>
              <w:left w:val="single" w:sz="4" w:space="0" w:color="000000"/>
            </w:tcBorders>
            <w:tcMar>
              <w:top w:w="55" w:type="dxa"/>
              <w:bottom w:w="55" w:type="dxa"/>
            </w:tcMar>
            <w:vAlign w:val="center"/>
          </w:tcPr>
          <w:p w14:paraId="1EAFA4B7" w14:textId="77777777" w:rsidR="00201068" w:rsidRDefault="00201068" w:rsidP="007F2C42">
            <w:pPr>
              <w:pStyle w:val="TCTableBody"/>
              <w:jc w:val="center"/>
            </w:pPr>
            <w:r>
              <w:t>+0.60 (0.22)</w:t>
            </w:r>
          </w:p>
        </w:tc>
      </w:tr>
      <w:tr w:rsidR="00201068" w14:paraId="3B68B8F8" w14:textId="77777777" w:rsidTr="00E74392">
        <w:trPr>
          <w:trHeight w:val="144"/>
        </w:trPr>
        <w:tc>
          <w:tcPr>
            <w:tcW w:w="1530" w:type="dxa"/>
            <w:vMerge/>
            <w:tcBorders>
              <w:top w:val="single" w:sz="4" w:space="0" w:color="auto"/>
              <w:bottom w:val="single" w:sz="4" w:space="0" w:color="auto"/>
            </w:tcBorders>
            <w:tcMar>
              <w:top w:w="55" w:type="dxa"/>
              <w:bottom w:w="55" w:type="dxa"/>
            </w:tcMar>
            <w:vAlign w:val="center"/>
          </w:tcPr>
          <w:p w14:paraId="0E6023E9" w14:textId="77777777" w:rsidR="00201068" w:rsidRDefault="00201068" w:rsidP="007F2C42">
            <w:pPr>
              <w:pStyle w:val="TCTableBody"/>
              <w:jc w:val="center"/>
            </w:pPr>
          </w:p>
        </w:tc>
        <w:tc>
          <w:tcPr>
            <w:tcW w:w="1487" w:type="dxa"/>
            <w:vMerge/>
            <w:tcBorders>
              <w:left w:val="nil"/>
              <w:bottom w:val="single" w:sz="4" w:space="0" w:color="000000"/>
            </w:tcBorders>
            <w:tcMar>
              <w:top w:w="55" w:type="dxa"/>
              <w:bottom w:w="55" w:type="dxa"/>
            </w:tcMar>
            <w:vAlign w:val="center"/>
          </w:tcPr>
          <w:p w14:paraId="194E5D4A" w14:textId="77777777" w:rsidR="00201068" w:rsidRDefault="00201068" w:rsidP="007F2C42">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E5DA9D6" w14:textId="77777777" w:rsidR="00201068" w:rsidRDefault="00201068" w:rsidP="007F2C42">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1A495B4C" w14:textId="77777777" w:rsidR="00201068" w:rsidRDefault="00201068" w:rsidP="007F2C42">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0B404376" w14:textId="77777777" w:rsidR="00201068" w:rsidRDefault="00201068" w:rsidP="007F2C42">
            <w:pPr>
              <w:pStyle w:val="TCTableBody"/>
              <w:jc w:val="center"/>
            </w:pPr>
            <w:r>
              <w:t>+0.80 (0.22)</w:t>
            </w:r>
          </w:p>
        </w:tc>
      </w:tr>
    </w:tbl>
    <w:p w14:paraId="3B8CD74A" w14:textId="2D3CDCF1" w:rsidR="00201068" w:rsidRDefault="00201068" w:rsidP="00270841">
      <w:pPr>
        <w:pStyle w:val="TCTableBody"/>
        <w:sectPr w:rsidR="00201068" w:rsidSect="00F72A71">
          <w:type w:val="continuous"/>
          <w:pgSz w:w="12240" w:h="15840"/>
          <w:pgMar w:top="720" w:right="2160" w:bottom="720" w:left="1980" w:header="720" w:footer="720" w:gutter="0"/>
          <w:cols w:space="461"/>
        </w:sectPr>
      </w:pPr>
      <w:r w:rsidRPr="003233D4">
        <w:rPr>
          <w:vertAlign w:val="superscript"/>
        </w:rPr>
        <w:t>a</w:t>
      </w:r>
      <w:r w:rsidRPr="003233D4">
        <w:t>The first sequence</w:t>
      </w:r>
      <w:r>
        <w:t xml:space="preserve"> in each set</w:t>
      </w:r>
      <w:r w:rsidRPr="003233D4">
        <w:t xml:space="preserve"> was 5</w:t>
      </w:r>
      <w:r>
        <w:t>´</w:t>
      </w:r>
      <w:r w:rsidRPr="003233D4">
        <w:t xml:space="preserve">-FAM labeled </w:t>
      </w:r>
      <w:r>
        <w:t>while</w:t>
      </w:r>
      <w:r w:rsidRPr="003233D4">
        <w:t xml:space="preserve"> the second sequence was 3</w:t>
      </w:r>
      <w:r>
        <w:t>´</w:t>
      </w:r>
      <w:r w:rsidRPr="003233D4">
        <w:t xml:space="preserve">-BHQ1 labeled. </w:t>
      </w:r>
      <w:r w:rsidRPr="003233D4">
        <w:rPr>
          <w:vertAlign w:val="superscript"/>
        </w:rPr>
        <w:t>b</w:t>
      </w:r>
      <w:r w:rsidRPr="003233D4">
        <w:t>All solutions contain 2 mM Free</w:t>
      </w:r>
      <w:r>
        <w:t xml:space="preserve"> </w:t>
      </w:r>
      <w:r w:rsidRPr="003233D4">
        <w:t>Mg</w:t>
      </w:r>
      <w:r w:rsidRPr="00B3560D">
        <w:rPr>
          <w:vertAlign w:val="superscript"/>
        </w:rPr>
        <w:t>2+</w:t>
      </w:r>
      <w:r>
        <w:t xml:space="preserve">, </w:t>
      </w:r>
      <w:r w:rsidRPr="003233D4">
        <w:t>240 Na</w:t>
      </w:r>
      <w:r w:rsidRPr="003233D4">
        <w:rPr>
          <w:vertAlign w:val="superscript"/>
        </w:rPr>
        <w:t>+</w:t>
      </w:r>
      <w:r>
        <w:t xml:space="preserve">, </w:t>
      </w:r>
      <w:r w:rsidRPr="003233D4">
        <w:t>140 mM K</w:t>
      </w:r>
      <w:r w:rsidRPr="003233D4">
        <w:rPr>
          <w:vertAlign w:val="superscript"/>
        </w:rPr>
        <w:t>+</w:t>
      </w:r>
      <w:r w:rsidRPr="003233D4">
        <w:t>.</w:t>
      </w:r>
      <w:r w:rsidRPr="003233D4">
        <w:rPr>
          <w:vertAlign w:val="superscript"/>
        </w:rPr>
        <w:t>c</w:t>
      </w:r>
      <w:r w:rsidRPr="003233D4">
        <w:t>Extra significant digits were included to avoid propagating rounding errors</w:t>
      </w:r>
    </w:p>
    <w:p w14:paraId="7DE7A805" w14:textId="636118A0" w:rsidR="00935500" w:rsidRPr="00270841" w:rsidRDefault="00935500" w:rsidP="00664582">
      <w:pPr>
        <w:pStyle w:val="TAMainText"/>
        <w:rPr>
          <w:i/>
          <w:iCs/>
        </w:rPr>
      </w:pPr>
      <w:r w:rsidRPr="00270841">
        <w:rPr>
          <w:i/>
          <w:iCs/>
        </w:rPr>
        <w:t>Eco80 thermodynamically destabilize</w:t>
      </w:r>
      <w:r w:rsidR="00943E3A" w:rsidRPr="00270841">
        <w:rPr>
          <w:i/>
          <w:iCs/>
        </w:rPr>
        <w:t>s</w:t>
      </w:r>
      <w:r w:rsidRPr="00270841">
        <w:rPr>
          <w:i/>
          <w:iCs/>
        </w:rPr>
        <w:t xml:space="preserve"> RNA helices</w:t>
      </w:r>
    </w:p>
    <w:p w14:paraId="0DA24E27" w14:textId="12F4E112" w:rsidR="00201068" w:rsidRPr="00935500" w:rsidRDefault="00935500" w:rsidP="00664582">
      <w:pPr>
        <w:pStyle w:val="TAMainText"/>
      </w:pPr>
      <w:r w:rsidRPr="00935500">
        <w:t>We used fluorescence</w:t>
      </w:r>
      <w:r w:rsidR="00AC6B34">
        <w:t>-detected</w:t>
      </w:r>
      <w:r w:rsidRPr="00935500">
        <w:t xml:space="preserve"> binding isotherms to determine helix folding energies in </w:t>
      </w:r>
      <w:r w:rsidR="00497010">
        <w:t xml:space="preserve">a </w:t>
      </w:r>
      <w:r w:rsidRPr="00935500">
        <w:t xml:space="preserve">background control </w:t>
      </w:r>
      <w:r w:rsidR="00AC6B34">
        <w:t xml:space="preserve">of </w:t>
      </w:r>
      <w:r w:rsidRPr="00935500">
        <w:t>240 mM NaCl</w:t>
      </w:r>
      <w:r w:rsidR="00AC6B34">
        <w:t xml:space="preserve"> and</w:t>
      </w:r>
      <w:r w:rsidRPr="00935500">
        <w:t xml:space="preserve"> 140 mM KCl</w:t>
      </w:r>
      <w:r w:rsidR="00497010">
        <w:t>,</w:t>
      </w:r>
      <w:r w:rsidR="00AC6B34">
        <w:t xml:space="preserve"> and either</w:t>
      </w:r>
      <w:r w:rsidRPr="00935500">
        <w:t xml:space="preserve"> Eco80, NTPCM, and </w:t>
      </w:r>
      <w:r w:rsidRPr="00935500">
        <w:t>WMCM for a set of five representative eight base-pair RNA helices; all solutions contain</w:t>
      </w:r>
      <w:r w:rsidR="00F43B6A">
        <w:t>ed</w:t>
      </w:r>
      <w:r w:rsidRPr="00935500">
        <w:t xml:space="preserve"> 2 mM free Mg</w:t>
      </w:r>
      <w:r w:rsidRPr="00935500">
        <w:rPr>
          <w:vertAlign w:val="superscript"/>
        </w:rPr>
        <w:t>2+</w:t>
      </w:r>
      <w:r w:rsidR="00AC6B34">
        <w:rPr>
          <w:vertAlign w:val="subscript"/>
        </w:rPr>
        <w:t xml:space="preserve"> </w:t>
      </w:r>
      <w:r w:rsidR="00AC6B34">
        <w:t>(</w:t>
      </w:r>
      <w:r w:rsidRPr="00935500">
        <w:t>Table 2</w:t>
      </w:r>
      <w:r w:rsidR="00AC6B34">
        <w:t>)</w:t>
      </w:r>
      <w:r w:rsidRPr="00935500">
        <w:t xml:space="preserve">. This helix set was designed to contain </w:t>
      </w:r>
      <w:r w:rsidR="00E502B4">
        <w:t xml:space="preserve">one or more </w:t>
      </w:r>
      <w:r w:rsidRPr="00935500">
        <w:t xml:space="preserve">representatives of </w:t>
      </w:r>
      <w:r w:rsidR="00AC6B34">
        <w:t>each of the</w:t>
      </w:r>
      <w:r w:rsidR="00AC6B34" w:rsidRPr="00935500">
        <w:t xml:space="preserve"> </w:t>
      </w:r>
      <w:r w:rsidRPr="00935500">
        <w:t xml:space="preserve">10 Watson-Crick nearest neighbor </w:t>
      </w:r>
      <w:r w:rsidRPr="00935500">
        <w:lastRenderedPageBreak/>
        <w:t>parameters and vary in AU content from 25% to 75%</w:t>
      </w:r>
      <w:r w:rsidR="00AC6B34">
        <w:t xml:space="preserve"> (Table 3)</w:t>
      </w:r>
      <w:r w:rsidRPr="00935500">
        <w:t xml:space="preserve">. Both of the aforementioned methods to determine folding </w:t>
      </w:r>
      <w:r w:rsidR="00E502B4">
        <w:t xml:space="preserve">free </w:t>
      </w:r>
      <w:r w:rsidRPr="00935500">
        <w:t xml:space="preserve">energies in MeltR agreed (SI </w:t>
      </w:r>
      <w:r w:rsidR="00B573D6">
        <w:t>T</w:t>
      </w:r>
      <w:r w:rsidRPr="00935500">
        <w:t>able 5)</w:t>
      </w:r>
      <w:r w:rsidR="00E502B4">
        <w:t xml:space="preserve">; </w:t>
      </w:r>
      <w:r w:rsidRPr="00935500">
        <w:t xml:space="preserve">the results from the Van’t Hoff plot </w:t>
      </w:r>
      <w:r w:rsidR="00E502B4">
        <w:t>a</w:t>
      </w:r>
      <w:r w:rsidRPr="00935500">
        <w:t>re reported</w:t>
      </w:r>
      <w:r w:rsidR="00E502B4">
        <w:t xml:space="preserve"> in Table 3</w:t>
      </w:r>
      <w:r w:rsidR="00F43B6A">
        <w:t>,</w:t>
      </w:r>
      <w:r w:rsidRPr="00935500">
        <w:t xml:space="preserve"> which is ranked according to the AU content of the duplex.</w:t>
      </w:r>
      <w:r w:rsidR="008F3C0D">
        <w:t xml:space="preserve"> </w:t>
      </w:r>
      <w:r w:rsidR="008F3C0D" w:rsidRPr="00935500">
        <w:t>Errors in the main text are reported</w:t>
      </w:r>
      <w:r w:rsidR="00A75B62">
        <w:t xml:space="preserve"> as</w:t>
      </w:r>
      <w:r w:rsidR="008F3C0D" w:rsidRPr="00935500">
        <w:t xml:space="preserve"> 1.5% in terms of the </w:t>
      </w:r>
      <w:r w:rsidR="001B699E" w:rsidRPr="00935500">
        <w:t>ΔG</w:t>
      </w:r>
      <w:r w:rsidR="001B699E" w:rsidRPr="001B699E">
        <w:rPr>
          <w:rFonts w:ascii="Cambria" w:hAnsi="Cambria"/>
        </w:rPr>
        <w:t>°</w:t>
      </w:r>
      <w:r w:rsidR="001B699E" w:rsidRPr="001B699E">
        <w:rPr>
          <w:vertAlign w:val="subscript"/>
        </w:rPr>
        <w:t>37</w:t>
      </w:r>
      <w:r w:rsidR="008F3C0D" w:rsidRPr="00935500">
        <w:t xml:space="preserve"> and a detailed error analysis is </w:t>
      </w:r>
      <w:r w:rsidR="00CC0D17">
        <w:t xml:space="preserve">available </w:t>
      </w:r>
      <w:r w:rsidR="008F3C0D" w:rsidRPr="00935500">
        <w:t xml:space="preserve">in the </w:t>
      </w:r>
      <w:r w:rsidR="00CC0D17">
        <w:t>SI</w:t>
      </w:r>
      <w:r w:rsidR="008F3C0D">
        <w:t xml:space="preserve"> </w:t>
      </w:r>
      <w:r w:rsidR="008F3C0D" w:rsidRPr="00935500">
        <w:t>methods</w:t>
      </w:r>
      <w:r w:rsidR="00C4769B">
        <w:t>.</w:t>
      </w:r>
    </w:p>
    <w:p w14:paraId="73DA84B2" w14:textId="576B2902" w:rsidR="00152902" w:rsidRDefault="00935500" w:rsidP="00664582">
      <w:pPr>
        <w:pStyle w:val="TAMainText"/>
      </w:pPr>
      <w:r w:rsidRPr="00152902">
        <w:t>All five representative helices were significantly destabilized in Eco80 relative to the background condition, meaning the Δ</w:t>
      </w:r>
      <w:r w:rsidR="001B699E" w:rsidRPr="00935500">
        <w:t>ΔG</w:t>
      </w:r>
      <w:r w:rsidR="001B699E" w:rsidRPr="001B699E">
        <w:rPr>
          <w:rFonts w:ascii="Cambria" w:hAnsi="Cambria"/>
        </w:rPr>
        <w:t>°</w:t>
      </w:r>
      <w:r w:rsidR="001B699E" w:rsidRPr="001B699E">
        <w:rPr>
          <w:vertAlign w:val="subscript"/>
        </w:rPr>
        <w:t>37</w:t>
      </w:r>
      <w:r w:rsidRPr="00152902">
        <w:t xml:space="preserve"> between the background condition and Eco80 was larger than its propagated uncertainty (Table 3, Figure 2D). </w:t>
      </w:r>
      <w:r w:rsidR="00C22E0E" w:rsidRPr="00152902">
        <w:t>Destabilization</w:t>
      </w:r>
      <w:r w:rsidR="000121CB" w:rsidRPr="00152902">
        <w:t xml:space="preserve"> </w:t>
      </w:r>
      <w:r w:rsidR="00CE645E" w:rsidRPr="00152902">
        <w:t>Δ</w:t>
      </w:r>
      <w:r w:rsidR="001B699E" w:rsidRPr="00935500">
        <w:t>ΔG</w:t>
      </w:r>
      <w:r w:rsidR="001B699E" w:rsidRPr="001B699E">
        <w:rPr>
          <w:rFonts w:ascii="Cambria" w:hAnsi="Cambria"/>
        </w:rPr>
        <w:t>°</w:t>
      </w:r>
      <w:r w:rsidR="001B699E" w:rsidRPr="001B699E">
        <w:rPr>
          <w:vertAlign w:val="subscript"/>
        </w:rPr>
        <w:t>37</w:t>
      </w:r>
      <w:r w:rsidR="001B699E">
        <w:rPr>
          <w:vertAlign w:val="subscript"/>
        </w:rPr>
        <w:t xml:space="preserve"> </w:t>
      </w:r>
      <w:r w:rsidR="000121CB" w:rsidRPr="00152902">
        <w:t xml:space="preserve">values </w:t>
      </w:r>
      <w:r w:rsidR="00C22E0E" w:rsidRPr="00152902">
        <w:t>ranged from +0.44±0.23 to +1.1</w:t>
      </w:r>
      <w:r w:rsidR="00F43B6A">
        <w:t>7</w:t>
      </w:r>
      <w:r w:rsidR="00C22E0E" w:rsidRPr="00152902">
        <w:t>±0.28 kcal/mol</w:t>
      </w:r>
      <w:r w:rsidR="00FA740B" w:rsidRPr="00152902">
        <w:t>,</w:t>
      </w:r>
      <w:r w:rsidR="00C22E0E" w:rsidRPr="00152902">
        <w:t xml:space="preserve"> with an average value of +0.</w:t>
      </w:r>
      <w:r w:rsidR="00E979E9" w:rsidRPr="00152902">
        <w:t>6</w:t>
      </w:r>
      <w:r w:rsidR="00F43B6A">
        <w:t>9</w:t>
      </w:r>
      <w:r w:rsidR="00C22E0E" w:rsidRPr="00152902">
        <w:t>±0.</w:t>
      </w:r>
      <w:r w:rsidR="00E979E9" w:rsidRPr="00152902">
        <w:t>12 kcal/mol</w:t>
      </w:r>
      <w:r w:rsidR="000121CB" w:rsidRPr="00152902">
        <w:t xml:space="preserve"> (Table 3)</w:t>
      </w:r>
      <w:r w:rsidR="00E979E9" w:rsidRPr="00152902">
        <w:t>.</w:t>
      </w:r>
      <w:r w:rsidR="00C22E0E" w:rsidRPr="00152902">
        <w:t xml:space="preserve"> </w:t>
      </w:r>
      <w:r w:rsidRPr="00152902">
        <w:t>We did not observe a clear relationship between AU content and destabilization</w:t>
      </w:r>
      <w:r w:rsidR="00A87C4F" w:rsidRPr="00152902">
        <w:t xml:space="preserve"> (SI </w:t>
      </w:r>
      <w:r w:rsidR="00B573D6">
        <w:t>F</w:t>
      </w:r>
      <w:r w:rsidR="00A87C4F" w:rsidRPr="00152902">
        <w:t>igure 4)</w:t>
      </w:r>
      <w:r w:rsidRPr="00152902">
        <w:t>. Thus, Eco80 destabilize</w:t>
      </w:r>
      <w:r w:rsidR="00CC0D17" w:rsidRPr="00152902">
        <w:t>d</w:t>
      </w:r>
      <w:r w:rsidRPr="00152902">
        <w:t xml:space="preserve"> RNA helices but the underlying sequence dependence </w:t>
      </w:r>
      <w:r w:rsidR="00CC0D17" w:rsidRPr="00152902">
        <w:t>wa</w:t>
      </w:r>
      <w:r w:rsidRPr="00152902">
        <w:t>s not apparent</w:t>
      </w:r>
    </w:p>
    <w:p w14:paraId="61EA1B3C" w14:textId="173D3666" w:rsidR="000D035D" w:rsidRDefault="00935500" w:rsidP="00664582">
      <w:pPr>
        <w:pStyle w:val="TAMainText"/>
      </w:pPr>
      <w:r w:rsidRPr="00935500">
        <w:t>To better understand how the various components of Eco80 contribute to destabilizing RNA helices, we analyzed the effects of the strong and weak Mg</w:t>
      </w:r>
      <w:r w:rsidRPr="00935500">
        <w:rPr>
          <w:vertAlign w:val="superscript"/>
        </w:rPr>
        <w:t>2+</w:t>
      </w:r>
      <w:r w:rsidRPr="00935500">
        <w:t xml:space="preserve">-chelating metabolites separately. NTPCM, which </w:t>
      </w:r>
      <w:r w:rsidR="00FA740B">
        <w:t>i</w:t>
      </w:r>
      <w:r w:rsidRPr="00935500">
        <w:t>s comprised of strong Mg</w:t>
      </w:r>
      <w:r w:rsidRPr="00935500">
        <w:rPr>
          <w:vertAlign w:val="superscript"/>
        </w:rPr>
        <w:t>2+</w:t>
      </w:r>
      <w:r w:rsidRPr="00935500">
        <w:t xml:space="preserve">-chelating metabolites, consistently destabilized RNA helices (Figure 2D), </w:t>
      </w:r>
      <w:r w:rsidR="000121CB">
        <w:t xml:space="preserve">with </w:t>
      </w:r>
      <w:r w:rsidR="00CE645E" w:rsidRPr="00935500">
        <w:t>Δ</w:t>
      </w:r>
      <w:r w:rsidR="001B699E" w:rsidRPr="00935500">
        <w:t>ΔG</w:t>
      </w:r>
      <w:r w:rsidR="001B699E" w:rsidRPr="001B699E">
        <w:rPr>
          <w:rFonts w:ascii="Cambria" w:hAnsi="Cambria"/>
        </w:rPr>
        <w:t>°</w:t>
      </w:r>
      <w:r w:rsidR="001B699E" w:rsidRPr="001B699E">
        <w:rPr>
          <w:vertAlign w:val="subscript"/>
        </w:rPr>
        <w:t>37</w:t>
      </w:r>
      <w:r w:rsidR="000121CB" w:rsidRPr="00935500">
        <w:t xml:space="preserve"> </w:t>
      </w:r>
      <w:r w:rsidR="000121CB">
        <w:t xml:space="preserve">values ranging from </w:t>
      </w:r>
      <w:r w:rsidR="00FA740B">
        <w:t>+</w:t>
      </w:r>
      <w:r w:rsidRPr="00935500">
        <w:t>0.32</w:t>
      </w:r>
      <w:r w:rsidR="00FA740B">
        <w:t>±0.33</w:t>
      </w:r>
      <w:r w:rsidRPr="00935500">
        <w:t xml:space="preserve"> to </w:t>
      </w:r>
      <w:r w:rsidR="009872C2">
        <w:t>0.6</w:t>
      </w:r>
      <w:r w:rsidR="00F43B6A">
        <w:t>4</w:t>
      </w:r>
      <w:r w:rsidR="00FA740B">
        <w:t>±0.2</w:t>
      </w:r>
      <w:r w:rsidR="00F43B6A">
        <w:t>3</w:t>
      </w:r>
      <w:r w:rsidR="009872C2">
        <w:t xml:space="preserve"> </w:t>
      </w:r>
      <w:r w:rsidRPr="00935500">
        <w:t>kcal/mol</w:t>
      </w:r>
      <w:r w:rsidR="00FA740B">
        <w:t>, with an average value of +0.48±0.12 kcal/mol</w:t>
      </w:r>
      <w:r w:rsidR="000121CB">
        <w:t xml:space="preserve"> </w:t>
      </w:r>
      <w:r w:rsidRPr="00935500">
        <w:t xml:space="preserve">(Table 3). </w:t>
      </w:r>
      <w:bookmarkStart w:id="43" w:name="_Hlk115091452"/>
      <w:r w:rsidRPr="00935500">
        <w:t xml:space="preserve">The destabilizing effect of </w:t>
      </w:r>
      <w:ins w:id="44" w:author="Sieg, Jacob Philip" w:date="2022-09-26T13:31:00Z">
        <w:r w:rsidR="00E3104A">
          <w:t>NTPCM</w:t>
        </w:r>
      </w:ins>
      <w:del w:id="45" w:author="Sieg, Jacob Philip" w:date="2022-09-26T13:31:00Z">
        <w:r w:rsidRPr="00935500" w:rsidDel="00E3104A">
          <w:delText>Eco80</w:delText>
        </w:r>
      </w:del>
      <w:r w:rsidRPr="00935500">
        <w:t xml:space="preserve"> appear</w:t>
      </w:r>
      <w:r w:rsidR="004C571F">
        <w:t>ed</w:t>
      </w:r>
      <w:r w:rsidRPr="00935500">
        <w:t xml:space="preserve"> to be related to the AU content of the helix</w:t>
      </w:r>
      <w:bookmarkEnd w:id="43"/>
      <w:r w:rsidR="000121CB">
        <w:t>,</w:t>
      </w:r>
      <w:r w:rsidRPr="00935500">
        <w:t xml:space="preserve"> with destabilization increasing linearly from +0.32 kcal/mol at 25% AU content to 0.60 kcal/mol at 75% AU content (R</w:t>
      </w:r>
      <w:r w:rsidRPr="00935500">
        <w:rPr>
          <w:vertAlign w:val="superscript"/>
        </w:rPr>
        <w:t>2</w:t>
      </w:r>
      <w:r w:rsidRPr="00935500">
        <w:t xml:space="preserve"> = 0.9, SI </w:t>
      </w:r>
      <w:r w:rsidR="00B573D6">
        <w:t>F</w:t>
      </w:r>
      <w:r w:rsidRPr="00935500">
        <w:t>igure 4)</w:t>
      </w:r>
      <w:r w:rsidR="000D035D">
        <w:t>.</w:t>
      </w:r>
      <w:r w:rsidR="000121CB">
        <w:t xml:space="preserve">  This could be because the NTPCM is comprised solely of NTPs and these can base pair most readily with A and U (see Discussion).</w:t>
      </w:r>
    </w:p>
    <w:p w14:paraId="577784D7" w14:textId="33C2F06A" w:rsidR="002F6AF0" w:rsidRDefault="00935500" w:rsidP="00664582">
      <w:pPr>
        <w:pStyle w:val="TAMainText"/>
      </w:pPr>
      <w:r w:rsidRPr="00935500">
        <w:t xml:space="preserve">In contrast, WMCM, which </w:t>
      </w:r>
      <w:r w:rsidR="000121CB">
        <w:t>i</w:t>
      </w:r>
      <w:r w:rsidRPr="00935500">
        <w:t>s comp</w:t>
      </w:r>
      <w:r w:rsidR="000121CB">
        <w:t>rised</w:t>
      </w:r>
      <w:r w:rsidRPr="00935500">
        <w:t xml:space="preserve"> of weak Mg</w:t>
      </w:r>
      <w:r w:rsidRPr="00935500">
        <w:rPr>
          <w:vertAlign w:val="superscript"/>
        </w:rPr>
        <w:t>2+</w:t>
      </w:r>
      <w:r w:rsidRPr="00935500">
        <w:t xml:space="preserve">-chelating metabolites, destabilized, had no effect, or stabilized RNA helices in a fashion that did not depend on AU content (Figure 2D, Table 3). </w:t>
      </w:r>
      <w:r w:rsidR="000121CB">
        <w:t xml:space="preserve">The </w:t>
      </w:r>
      <w:r w:rsidR="00CE645E" w:rsidRPr="00935500">
        <w:t>Δ</w:t>
      </w:r>
      <w:r w:rsidR="001B699E" w:rsidRPr="00935500">
        <w:t>ΔG</w:t>
      </w:r>
      <w:r w:rsidR="001B699E" w:rsidRPr="001B699E">
        <w:rPr>
          <w:rFonts w:ascii="Cambria" w:hAnsi="Cambria"/>
        </w:rPr>
        <w:t>°</w:t>
      </w:r>
      <w:r w:rsidR="001B699E" w:rsidRPr="001B699E">
        <w:rPr>
          <w:vertAlign w:val="subscript"/>
        </w:rPr>
        <w:t>37</w:t>
      </w:r>
      <w:r w:rsidR="000121CB" w:rsidRPr="00935500">
        <w:t xml:space="preserve"> </w:t>
      </w:r>
      <w:r w:rsidR="000121CB">
        <w:t xml:space="preserve">values ranged from  </w:t>
      </w:r>
      <w:r w:rsidR="00F77000">
        <w:noBreakHyphen/>
      </w:r>
      <w:r w:rsidR="000121CB">
        <w:t>0.</w:t>
      </w:r>
      <w:r w:rsidR="00F43B6A">
        <w:t>39</w:t>
      </w:r>
      <w:r w:rsidR="000121CB">
        <w:t>±0.3</w:t>
      </w:r>
      <w:r w:rsidR="00F77000">
        <w:t>0</w:t>
      </w:r>
      <w:r w:rsidR="000121CB" w:rsidRPr="00935500">
        <w:t xml:space="preserve"> to </w:t>
      </w:r>
      <w:r w:rsidR="00F77000">
        <w:t>+</w:t>
      </w:r>
      <w:r w:rsidR="000121CB">
        <w:t>0.</w:t>
      </w:r>
      <w:r w:rsidR="00F77000">
        <w:t>8</w:t>
      </w:r>
      <w:r w:rsidR="008037E3">
        <w:t>0</w:t>
      </w:r>
      <w:r w:rsidR="000121CB">
        <w:t xml:space="preserve">±0.22 </w:t>
      </w:r>
      <w:r w:rsidR="000121CB" w:rsidRPr="00935500">
        <w:t>kcal/mol</w:t>
      </w:r>
      <w:r w:rsidR="000121CB">
        <w:t>, with an average value of +0.</w:t>
      </w:r>
      <w:r w:rsidR="008037E3">
        <w:t>26</w:t>
      </w:r>
      <w:r w:rsidR="000121CB">
        <w:t>±0.12 kcal/mol</w:t>
      </w:r>
      <w:r w:rsidR="00F77000">
        <w:t>, hardly above the noise</w:t>
      </w:r>
      <w:r w:rsidR="000121CB">
        <w:t xml:space="preserve"> </w:t>
      </w:r>
      <w:r w:rsidR="000121CB" w:rsidRPr="00935500">
        <w:t>(Table 3)</w:t>
      </w:r>
      <w:r w:rsidR="00F77000">
        <w:t xml:space="preserve">. </w:t>
      </w:r>
      <w:r w:rsidRPr="00935500">
        <w:t xml:space="preserve">Similar to Eco80, the sequence dependence of stabilization or destabilization </w:t>
      </w:r>
      <w:r w:rsidR="004C571F">
        <w:t>wa</w:t>
      </w:r>
      <w:r w:rsidRPr="00935500">
        <w:t>s not clear</w:t>
      </w:r>
      <w:r w:rsidR="00F77000">
        <w:t xml:space="preserve"> (SI </w:t>
      </w:r>
      <w:r w:rsidR="00B573D6">
        <w:t>F</w:t>
      </w:r>
      <w:r w:rsidR="00F77000">
        <w:t>igure 4)</w:t>
      </w:r>
      <w:r w:rsidRPr="00935500">
        <w:t>.</w:t>
      </w:r>
    </w:p>
    <w:p w14:paraId="3940B80F" w14:textId="7107E916" w:rsidR="00935500" w:rsidRPr="00935500" w:rsidRDefault="00935500" w:rsidP="00664582">
      <w:pPr>
        <w:pStyle w:val="TAMainText"/>
      </w:pPr>
      <w:r w:rsidRPr="00935500">
        <w:t xml:space="preserve">Overall, the net effect of Eco80 on RNA helices </w:t>
      </w:r>
      <w:r w:rsidR="00582D95">
        <w:t>wa</w:t>
      </w:r>
      <w:r w:rsidRPr="00935500">
        <w:t>s destabilization, with AU-content-dependent destabilizing interactions dominating for strong</w:t>
      </w:r>
      <w:ins w:id="46" w:author="Sieg, Jacob Philip" w:date="2022-09-26T13:32:00Z">
        <w:r w:rsidR="00F15CAC">
          <w:t xml:space="preserve"> </w:t>
        </w:r>
      </w:ins>
      <w:del w:id="47" w:author="Sieg, Jacob Philip" w:date="2022-09-26T13:32:00Z">
        <w:r w:rsidR="009872C2" w:rsidDel="00F15CAC">
          <w:delText>-</w:delText>
        </w:r>
      </w:del>
      <w:r w:rsidRPr="00935500">
        <w:t>Mg</w:t>
      </w:r>
      <w:r w:rsidRPr="00935500">
        <w:rPr>
          <w:vertAlign w:val="superscript"/>
        </w:rPr>
        <w:t>2+</w:t>
      </w:r>
      <w:r w:rsidR="009872C2">
        <w:t>-</w:t>
      </w:r>
      <w:r w:rsidRPr="00935500">
        <w:t>chelating metabolites, and a mixture of stabilizing and destabilizing interactions for weak</w:t>
      </w:r>
      <w:ins w:id="48" w:author="Sieg, Jacob Philip" w:date="2022-09-26T13:32:00Z">
        <w:r w:rsidR="00F15CAC">
          <w:t xml:space="preserve"> </w:t>
        </w:r>
      </w:ins>
      <w:del w:id="49" w:author="Sieg, Jacob Philip" w:date="2022-09-26T13:32:00Z">
        <w:r w:rsidR="009872C2" w:rsidDel="00F15CAC">
          <w:delText>-</w:delText>
        </w:r>
      </w:del>
      <w:r w:rsidRPr="00935500">
        <w:t>Mg</w:t>
      </w:r>
      <w:r w:rsidRPr="00935500">
        <w:rPr>
          <w:vertAlign w:val="superscript"/>
        </w:rPr>
        <w:t>2+</w:t>
      </w:r>
      <w:r w:rsidR="009872C2">
        <w:t>-</w:t>
      </w:r>
      <w:r w:rsidRPr="00935500">
        <w:t>chelating metabolites.</w:t>
      </w:r>
    </w:p>
    <w:p w14:paraId="02E1F2B7" w14:textId="77777777" w:rsidR="00935500" w:rsidRPr="00270841" w:rsidRDefault="00935500" w:rsidP="00664582">
      <w:pPr>
        <w:pStyle w:val="TAMainText"/>
        <w:rPr>
          <w:i/>
          <w:iCs/>
        </w:rPr>
      </w:pPr>
      <w:r w:rsidRPr="00270841">
        <w:rPr>
          <w:i/>
          <w:iCs/>
        </w:rPr>
        <w:t>Eco80 protects RNA from chemical degradation</w:t>
      </w:r>
    </w:p>
    <w:p w14:paraId="31291319" w14:textId="7E94662C" w:rsidR="00935500" w:rsidRPr="00935500" w:rsidRDefault="00935500" w:rsidP="00664582">
      <w:pPr>
        <w:pStyle w:val="TAMainText"/>
      </w:pPr>
      <w:r w:rsidRPr="00935500">
        <w:t>Several studies indicate</w:t>
      </w:r>
      <w:r w:rsidR="009872C2">
        <w:t>d</w:t>
      </w:r>
      <w:r w:rsidRPr="00935500">
        <w:t xml:space="preserve"> that weak and strong Mg</w:t>
      </w:r>
      <w:r w:rsidRPr="00935500">
        <w:rPr>
          <w:vertAlign w:val="superscript"/>
        </w:rPr>
        <w:t>2+</w:t>
      </w:r>
      <w:ins w:id="50" w:author="Sieg, Jacob Philip" w:date="2022-09-26T13:33:00Z">
        <w:r w:rsidR="00501642">
          <w:t>-</w:t>
        </w:r>
      </w:ins>
      <w:del w:id="51" w:author="Sieg, Jacob Philip" w:date="2022-09-26T13:33:00Z">
        <w:r w:rsidRPr="00935500" w:rsidDel="00501642">
          <w:delText xml:space="preserve"> </w:delText>
        </w:r>
      </w:del>
      <w:r w:rsidRPr="00935500">
        <w:t>chelating metabolites reduce</w:t>
      </w:r>
      <w:r w:rsidR="009872C2">
        <w:t>d</w:t>
      </w:r>
      <w:r w:rsidRPr="00935500">
        <w:t xml:space="preserve"> Mg</w:t>
      </w:r>
      <w:r w:rsidRPr="00935500">
        <w:rPr>
          <w:vertAlign w:val="superscript"/>
        </w:rPr>
        <w:t>2+</w:t>
      </w:r>
      <w:r w:rsidRPr="00935500">
        <w:t>-mediated RNA degradation</w:t>
      </w:r>
      <w:r w:rsidR="00C4769B">
        <w:t>.</w:t>
      </w:r>
      <w:r w:rsidRPr="00935500">
        <w:fldChar w:fldCharType="begin"/>
      </w:r>
      <w:r w:rsidR="00F02720">
        <w:instrText xml:space="preserve"> ADDIN ZOTERO_ITEM CSL_CITATION {"citationID":"a2ce1kl9dd9","properties":{"formattedCitation":"\\super 24,41\\nosupersub{}","plainCitation":"24,41","noteIndex":0},"citationItems":[{"id":276,"uris":["http://zotero.org/users/4485201/items/QBZ3T4Z6"],"itemData":{"id":276,"type":"article-journal","abstract":"Efforts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F02720" w:rsidRPr="00F02720">
        <w:rPr>
          <w:szCs w:val="24"/>
          <w:vertAlign w:val="superscript"/>
        </w:rPr>
        <w:t>24,41</w:t>
      </w:r>
      <w:r w:rsidRPr="00935500">
        <w:fldChar w:fldCharType="end"/>
      </w:r>
      <w:r w:rsidR="00C4769B">
        <w:t xml:space="preserve"> </w:t>
      </w:r>
      <w:r w:rsidRPr="00935500">
        <w:t xml:space="preserve">To assess whether Eco80 stabilizes the chemical structure of RNA, we used an in-line probing (ILP) assay, which </w:t>
      </w:r>
      <w:r w:rsidR="00F77000">
        <w:t>takes</w:t>
      </w:r>
      <w:r w:rsidRPr="00935500">
        <w:t xml:space="preserve"> advantage of the natural susceptibility of the RNA phosphodiester backbone to cleavage.</w:t>
      </w:r>
      <w:r w:rsidRPr="00935500">
        <w:fldChar w:fldCharType="begin"/>
      </w:r>
      <w:r w:rsidR="00F02720">
        <w:instrText xml:space="preserve"> ADDIN ZOTERO_ITEM CSL_CITATION {"citationID":"a9fnn7s81","properties":{"formattedCitation":"\\super 42\\nosupersub{}","plainCitation":"42","noteIndex":0},"citationItems":[{"id":324,"uris":["http://zotero.org/users/4485201/items/Y3CN223F"],"itemData":{"id":324,"type":"article-journal","abstract":"A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00F02720" w:rsidRPr="00F02720">
        <w:rPr>
          <w:szCs w:val="24"/>
          <w:vertAlign w:val="superscript"/>
        </w:rPr>
        <w:t>42</w:t>
      </w:r>
      <w:r w:rsidRPr="00935500">
        <w:fldChar w:fldCharType="end"/>
      </w:r>
      <w:r w:rsidRPr="00935500">
        <w:t xml:space="preserve"> </w:t>
      </w:r>
      <w:r w:rsidR="00D04024">
        <w:t>For ILP, t</w:t>
      </w:r>
      <w:r w:rsidRPr="00935500">
        <w:t>he 2</w:t>
      </w:r>
      <w:r w:rsidR="000822BF">
        <w:rPr>
          <w:rFonts w:ascii="Cambria" w:hAnsi="Cambria"/>
        </w:rPr>
        <w:t>´</w:t>
      </w:r>
      <w:r w:rsidRPr="00935500">
        <w:t>-hydroxyl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xml:space="preserve">), and serves as a nucleophile to attack the adjacent phosphate in a SN2-like mechanism (Figure 3A). Unstructured nucleotides </w:t>
      </w:r>
      <w:r w:rsidR="00F77000">
        <w:t>a</w:t>
      </w:r>
      <w:r w:rsidRPr="00935500">
        <w:t xml:space="preserve">re more susceptible to cleavage because they </w:t>
      </w:r>
      <w:r w:rsidR="001B39F4">
        <w:t>a</w:t>
      </w:r>
      <w:r w:rsidRPr="00935500">
        <w:t>re more likely to adopt an in-line conformation that favors cleavage.</w:t>
      </w:r>
      <w:r w:rsidRPr="00935500">
        <w:fldChar w:fldCharType="begin"/>
      </w:r>
      <w:r w:rsidR="00F02720">
        <w:instrText xml:space="preserve"> ADDIN ZOTERO_ITEM CSL_CITATION {"citationID":"a10bi8tgnmo","properties":{"formattedCitation":"\\super 42\\nosupersub{}","plainCitation":"42","noteIndex":0},"citationItems":[{"id":324,"uris":["http://zotero.org/users/4485201/items/Y3CN223F"],"itemData":{"id":324,"type":"article-journal","abstract":"A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00F02720" w:rsidRPr="00F02720">
        <w:rPr>
          <w:szCs w:val="24"/>
          <w:vertAlign w:val="superscript"/>
        </w:rPr>
        <w:t>42</w:t>
      </w:r>
      <w:r w:rsidRPr="00935500">
        <w:fldChar w:fldCharType="end"/>
      </w:r>
      <w:r w:rsidRPr="00935500">
        <w:t xml:space="preserve"> For this assay, 5</w:t>
      </w:r>
      <w:r w:rsidR="000822BF">
        <w:rPr>
          <w:rFonts w:ascii="Cambria" w:hAnsi="Cambria"/>
        </w:rPr>
        <w:t>´</w:t>
      </w:r>
      <w:r w:rsidRPr="00935500">
        <w:t>-</w:t>
      </w:r>
      <w:r w:rsidRPr="00935500">
        <w:rPr>
          <w:vertAlign w:val="superscript"/>
        </w:rPr>
        <w:t>32</w:t>
      </w:r>
      <w:r w:rsidRPr="00935500">
        <w:t xml:space="preserve">P RNAs </w:t>
      </w:r>
      <w:r w:rsidR="000822BF">
        <w:t>we</w:t>
      </w:r>
      <w:r w:rsidRPr="00935500">
        <w:t xml:space="preserve">re incubated at 37 °C </w:t>
      </w:r>
      <w:r w:rsidR="001B39F4">
        <w:t>up to</w:t>
      </w:r>
      <w:r w:rsidRPr="00935500">
        <w:t xml:space="preserve"> 90 h to facilitate in-line cleavage, with time points taken regularly. RNA fragments </w:t>
      </w:r>
      <w:r w:rsidR="000822BF">
        <w:t>we</w:t>
      </w:r>
      <w:r w:rsidRPr="00935500">
        <w:t xml:space="preserve">re then fractionated on a denaturing PAGE gel (SI </w:t>
      </w:r>
      <w:r w:rsidR="00B573D6">
        <w:t>F</w:t>
      </w:r>
      <w:r w:rsidRPr="00935500">
        <w:t>igure 5), providing single</w:t>
      </w:r>
      <w:r w:rsidR="009872C2">
        <w:t>-</w:t>
      </w:r>
      <w:r w:rsidRPr="00935500">
        <w:t xml:space="preserve">nucleotide resolution of </w:t>
      </w:r>
      <w:r w:rsidR="001B39F4">
        <w:t xml:space="preserve">RNA </w:t>
      </w:r>
      <w:r w:rsidRPr="00935500">
        <w:t>degradation rates measured by the increase in counts with time for a given band. In-line degradation rates for RNA in Eco80, NTPCM, and WMCM with enough total Mg</w:t>
      </w:r>
      <w:r w:rsidRPr="00935500">
        <w:rPr>
          <w:vertAlign w:val="superscript"/>
        </w:rPr>
        <w:t>2+</w:t>
      </w:r>
      <w:r w:rsidRPr="00935500">
        <w:t xml:space="preserve"> to maintain 2 mM free Mg</w:t>
      </w:r>
      <w:r w:rsidRPr="00935500">
        <w:rPr>
          <w:vertAlign w:val="superscript"/>
        </w:rPr>
        <w:t>2+</w:t>
      </w:r>
      <w:r w:rsidR="000822BF">
        <w:t>,</w:t>
      </w:r>
      <w:r w:rsidRPr="00935500">
        <w:t xml:space="preserve"> were compared to degradation rates in a 2 mM free Mg</w:t>
      </w:r>
      <w:r w:rsidRPr="00935500">
        <w:rPr>
          <w:vertAlign w:val="superscript"/>
        </w:rPr>
        <w:t>2+</w:t>
      </w:r>
      <w:r w:rsidRPr="00935500">
        <w:t xml:space="preserve"> and </w:t>
      </w:r>
      <w:r w:rsidR="008037E3">
        <w:t xml:space="preserve">a </w:t>
      </w:r>
      <w:r w:rsidRPr="00935500">
        <w:t>25 mM free Mg</w:t>
      </w:r>
      <w:r w:rsidRPr="00935500">
        <w:rPr>
          <w:vertAlign w:val="superscript"/>
        </w:rPr>
        <w:t xml:space="preserve">2+ </w:t>
      </w:r>
      <w:r w:rsidRPr="00935500">
        <w:t xml:space="preserve">condition. </w:t>
      </w:r>
      <w:r w:rsidR="002F6AF0">
        <w:t>All conditions contained 240 mM K</w:t>
      </w:r>
      <w:r w:rsidR="002F6AF0" w:rsidRPr="002F6AF0">
        <w:rPr>
          <w:vertAlign w:val="superscript"/>
        </w:rPr>
        <w:t>+</w:t>
      </w:r>
      <w:r w:rsidR="002F6AF0">
        <w:t xml:space="preserve"> and 140 mM Na</w:t>
      </w:r>
      <w:r w:rsidR="002F6AF0" w:rsidRPr="002F6AF0">
        <w:rPr>
          <w:vertAlign w:val="superscript"/>
        </w:rPr>
        <w:t>+</w:t>
      </w:r>
      <w:r w:rsidR="002F6AF0">
        <w:t xml:space="preserve">. </w:t>
      </w:r>
      <w:r w:rsidRPr="00935500">
        <w:t>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in</w:t>
      </w:r>
      <w:r w:rsidR="001B39F4">
        <w:rPr>
          <w:i/>
          <w:iCs/>
        </w:rPr>
        <w:t xml:space="preserve"> </w:t>
      </w:r>
      <w:r w:rsidRPr="00935500">
        <w:rPr>
          <w:i/>
          <w:iCs/>
        </w:rPr>
        <w:t xml:space="preserve">vitro </w:t>
      </w:r>
      <w:r w:rsidRPr="00935500">
        <w:t xml:space="preserve">and is similar to the 25 and 31.6 </w:t>
      </w:r>
      <w:r w:rsidR="008037E3">
        <w:t xml:space="preserve">mM </w:t>
      </w:r>
      <w:r w:rsidRPr="00935500">
        <w:t>total Mg</w:t>
      </w:r>
      <w:r w:rsidRPr="00935500">
        <w:rPr>
          <w:vertAlign w:val="superscript"/>
        </w:rPr>
        <w:t>2+</w:t>
      </w:r>
      <w:r w:rsidRPr="00935500">
        <w:t xml:space="preserve"> con</w:t>
      </w:r>
      <w:r w:rsidR="009872C2">
        <w:t>centration</w:t>
      </w:r>
      <w:ins w:id="52" w:author="Sieg, Jacob Philip" w:date="2022-09-26T13:34:00Z">
        <w:r w:rsidR="000641B5">
          <w:t>s</w:t>
        </w:r>
      </w:ins>
      <w:r w:rsidRPr="00935500">
        <w:t xml:space="preserve"> used for NTPCM and Eco80, respectively (Table 2).</w:t>
      </w:r>
    </w:p>
    <w:p w14:paraId="5D7EF2B4" w14:textId="77777777" w:rsidR="00201068" w:rsidRDefault="00935500" w:rsidP="00664582">
      <w:pPr>
        <w:pStyle w:val="TAMainText"/>
      </w:pPr>
      <w:r w:rsidRPr="00935500">
        <w:t xml:space="preserve">We first </w:t>
      </w:r>
      <w:r w:rsidR="001B39F4">
        <w:t xml:space="preserve">used ILP cleaved versus time data to determine </w:t>
      </w:r>
      <w:r w:rsidRPr="00935500">
        <w:t>degradation rates for the guanine riboswitch aptamer</w:t>
      </w:r>
      <w:r w:rsidR="001B39F4" w:rsidRPr="00935500">
        <w:t xml:space="preserve"> (Figure 3B)</w:t>
      </w:r>
      <w:r w:rsidRPr="00935500">
        <w:t xml:space="preserve"> </w:t>
      </w:r>
      <w:r w:rsidR="002F6AF0">
        <w:t>in</w:t>
      </w:r>
      <w:r w:rsidRPr="00935500">
        <w:t xml:space="preserve"> different artificial cytoplasms. The guanine riboswitch aptamer has been studied extensively, providing structural and mechanistic information.</w:t>
      </w:r>
      <w:r w:rsidRPr="00935500">
        <w:fldChar w:fldCharType="begin"/>
      </w:r>
      <w:r w:rsidR="00F02720">
        <w:instrText xml:space="preserve"> ADDIN ZOTERO_ITEM CSL_CITATION {"citationID":"mxcEkH0H","properties":{"formattedCitation":"\\super 43\\uc0\\u8211{}45\\nosupersub{}","plainCitation":"43–45","noteIndex":0},"citationItems":[{"id":95,"uris":["http://zotero.org/users/4485201/items/8T9HQNL9"],"itemData":{"id":95,"type":"article-journal","abstract":"Riboswitches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00F02720" w:rsidRPr="00F02720">
        <w:rPr>
          <w:szCs w:val="24"/>
          <w:vertAlign w:val="superscript"/>
        </w:rPr>
        <w:t>43–45</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w:t>
      </w:r>
      <w:r w:rsidR="001B39F4">
        <w:t>,</w:t>
      </w:r>
      <w:r w:rsidRPr="00935500">
        <w:t xml:space="preserve"> and the guanine ligand was not added to favor the apo state. Moreover, guanine binding to the aptamer induces structural changes only at nucleotides directly mediating the guanine binding site,</w:t>
      </w:r>
      <w:r w:rsidRPr="00935500">
        <w:fldChar w:fldCharType="begin"/>
      </w:r>
      <w:r w:rsidR="00F02720">
        <w:instrText xml:space="preserve"> ADDIN ZOTERO_ITEM CSL_CITATION {"citationID":"a1du7qarl4s","properties":{"formattedCitation":"\\super 43\\nosupersub{}","plainCitation":"43","noteIndex":0},"citationItems":[{"id":95,"uris":["http://zotero.org/users/4485201/items/8T9HQNL9"],"itemData":{"id":95,"type":"article-journal","abstract":"Riboswitches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00F02720" w:rsidRPr="00F02720">
        <w:rPr>
          <w:szCs w:val="24"/>
          <w:vertAlign w:val="superscript"/>
        </w:rPr>
        <w:t>43</w:t>
      </w:r>
      <w:r w:rsidRPr="00935500">
        <w:fldChar w:fldCharType="end"/>
      </w:r>
      <w:r w:rsidRPr="00935500">
        <w:t xml:space="preserve"> indicating that information provided by X-ray crystal structures of the ligand bound aptamer is relevant for a structural analysis of</w:t>
      </w:r>
      <w:r w:rsidR="001B39F4">
        <w:t xml:space="preserve"> our</w:t>
      </w:r>
      <w:r w:rsidRPr="00935500">
        <w:t xml:space="preserve"> degradation rates.</w:t>
      </w:r>
    </w:p>
    <w:p w14:paraId="6A31DE1F" w14:textId="77777777" w:rsidR="00201068" w:rsidRDefault="00201068" w:rsidP="00664582">
      <w:pPr>
        <w:pStyle w:val="TAMainText"/>
      </w:pPr>
      <w:r>
        <w:rPr>
          <w:noProof/>
        </w:rPr>
        <w:drawing>
          <wp:inline distT="0" distB="0" distL="0" distR="0" wp14:anchorId="287A8EC5" wp14:editId="00C3DBDC">
            <wp:extent cx="3017526" cy="3511303"/>
            <wp:effectExtent l="0" t="0" r="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4"/>
                    <a:stretch>
                      <a:fillRect/>
                    </a:stretch>
                  </pic:blipFill>
                  <pic:spPr>
                    <a:xfrm>
                      <a:off x="0" y="0"/>
                      <a:ext cx="3017526" cy="3511303"/>
                    </a:xfrm>
                    <a:prstGeom prst="rect">
                      <a:avLst/>
                    </a:prstGeom>
                  </pic:spPr>
                </pic:pic>
              </a:graphicData>
            </a:graphic>
          </wp:inline>
        </w:drawing>
      </w:r>
    </w:p>
    <w:p w14:paraId="330EC2E5" w14:textId="74D6348D" w:rsidR="00150B32" w:rsidRPr="00935500" w:rsidRDefault="00201068" w:rsidP="00465FA0">
      <w:pPr>
        <w:pStyle w:val="VAFigureCaption"/>
      </w:pPr>
      <w:r w:rsidRPr="008037E3">
        <w:rPr>
          <w:b/>
          <w:bCs/>
        </w:rPr>
        <w:t>Figure 3</w:t>
      </w:r>
      <w:r w:rsidRPr="00FD5268">
        <w:t xml:space="preserve">  </w:t>
      </w:r>
      <w:r w:rsidRPr="00FD5268">
        <w:rPr>
          <w:i/>
          <w:iCs/>
        </w:rPr>
        <w:t xml:space="preserve">E. coli </w:t>
      </w:r>
      <w:r w:rsidRPr="00FD5268">
        <w:t>metabolite</w:t>
      </w:r>
      <w:r>
        <w:t>-</w:t>
      </w:r>
      <w:r w:rsidRPr="00FD5268">
        <w:t>Mg</w:t>
      </w:r>
      <w:r w:rsidRPr="00FD5268">
        <w:rPr>
          <w:vertAlign w:val="superscript"/>
        </w:rPr>
        <w:t xml:space="preserve">2+  </w:t>
      </w:r>
      <w:r w:rsidRPr="00FD5268">
        <w:t>mixtures stabilize</w:t>
      </w:r>
      <w:r>
        <w:t>d</w:t>
      </w:r>
      <w:r w:rsidRPr="00FD5268">
        <w:t xml:space="preserve"> the chemical structure of RNA.</w:t>
      </w:r>
      <w:r w:rsidRPr="00150B32">
        <w:t xml:space="preserve"> </w:t>
      </w:r>
      <w:r w:rsidRPr="008037E3">
        <w:rPr>
          <w:b/>
          <w:bCs/>
        </w:rPr>
        <w:t>(A)</w:t>
      </w:r>
      <w:r w:rsidRPr="00150B32">
        <w:t xml:space="preserve"> </w:t>
      </w:r>
      <w:r>
        <w:t>ILP</w:t>
      </w:r>
      <w:r w:rsidRPr="00FD5268">
        <w:t xml:space="preserve"> degradation mechanism facilitated by </w:t>
      </w:r>
      <w:r>
        <w:t xml:space="preserve">free </w:t>
      </w:r>
      <w:r w:rsidRPr="00FD5268">
        <w:t>Mg</w:t>
      </w:r>
      <w:r w:rsidRPr="00FD5268">
        <w:rPr>
          <w:vertAlign w:val="superscript"/>
        </w:rPr>
        <w:t>2+</w:t>
      </w:r>
      <w:r>
        <w:t>(OH-).</w:t>
      </w:r>
      <w:r w:rsidRPr="00150B32">
        <w:t xml:space="preserve"> </w:t>
      </w:r>
      <w:r w:rsidRPr="008037E3">
        <w:rPr>
          <w:b/>
          <w:bCs/>
        </w:rPr>
        <w:t>(B)</w:t>
      </w:r>
      <w:r w:rsidRPr="00150B32">
        <w:t xml:space="preserve"> </w:t>
      </w:r>
      <w:r w:rsidRPr="00FD5268">
        <w:t>Secondary structure of the guanine riboswitch aptamer with tertiary contacts.</w:t>
      </w:r>
      <w:r>
        <w:fldChar w:fldCharType="begin"/>
      </w:r>
      <w:r>
        <w:instrText xml:space="preserve"> ADDIN ZOTERO_ITEM CSL_CITATION {"citationID":"fO4ouK5r","properties":{"formattedCitation":"\\super 44\\nosupersub{}","plainCitation":"44","noteIndex":0},"citationItems":[{"id":559,"uris":["http://zotero.org/users/4485201/items/YR3S39G9"],"itemData":{"id":559,"type":"article-journal","abstract":"Riboswitches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K."}],"issued":{"date-parts":[["2004",11]]}}}],"schema":"https://github.com/citation-style-language/schema/raw/master/csl-citation.json"} </w:instrText>
      </w:r>
      <w:r>
        <w:fldChar w:fldCharType="separate"/>
      </w:r>
      <w:r w:rsidRPr="00F02720">
        <w:rPr>
          <w:szCs w:val="24"/>
          <w:vertAlign w:val="superscript"/>
        </w:rPr>
        <w:t>44</w:t>
      </w:r>
      <w:r>
        <w:fldChar w:fldCharType="end"/>
      </w:r>
      <w:r w:rsidRPr="00150B32">
        <w:t xml:space="preserve"> </w:t>
      </w:r>
      <w:r w:rsidRPr="008037E3">
        <w:rPr>
          <w:b/>
          <w:bCs/>
        </w:rPr>
        <w:t>(C)</w:t>
      </w:r>
      <w:r w:rsidRPr="00150B32">
        <w:t xml:space="preserve"> </w:t>
      </w:r>
      <w:r w:rsidRPr="00FD5268">
        <w:t xml:space="preserve">Degradation rate at each residue in different solution conditions. </w:t>
      </w:r>
      <w:r w:rsidRPr="008037E3">
        <w:rPr>
          <w:b/>
          <w:bCs/>
        </w:rPr>
        <w:t>(D-F)</w:t>
      </w:r>
      <w:r w:rsidRPr="00150B32">
        <w:t xml:space="preserve"> </w:t>
      </w:r>
      <w:r>
        <w:t>Degradation rate</w:t>
      </w:r>
      <w:r w:rsidRPr="00FD5268">
        <w:t xml:space="preserve"> in different conditions grouped by structure</w:t>
      </w:r>
      <w:r>
        <w:t>.</w:t>
      </w:r>
      <w:r w:rsidRPr="00FD5268">
        <w:t xml:space="preserve"> </w:t>
      </w:r>
      <w:bookmarkStart w:id="53" w:name="_Hlk110251515"/>
      <w:r>
        <w:t>Groupings were based</w:t>
      </w:r>
      <w:r w:rsidRPr="00FD5268">
        <w:t xml:space="preserve"> on analysis of crystal structures</w:t>
      </w:r>
      <w:r>
        <w:t>.</w:t>
      </w:r>
      <w:r w:rsidRPr="00FD5268">
        <w:t xml:space="preserve"> SS</w:t>
      </w:r>
      <w:r>
        <w:t>:</w:t>
      </w:r>
      <w:r w:rsidRPr="00FD5268">
        <w:t xml:space="preserve"> </w:t>
      </w:r>
      <w:r>
        <w:t xml:space="preserve">Single-stranded, </w:t>
      </w:r>
      <w:r w:rsidRPr="00FD5268">
        <w:t>the base was not participating in hydrogen bonding interactions with other residues</w:t>
      </w:r>
      <w:r>
        <w:t>.</w:t>
      </w:r>
      <w:r w:rsidRPr="00FD5268">
        <w:t xml:space="preserve"> </w:t>
      </w:r>
      <w:r>
        <w:t xml:space="preserve">NC: </w:t>
      </w:r>
      <w:r w:rsidRPr="00FD5268">
        <w:t xml:space="preserve">non-canonical, </w:t>
      </w:r>
      <w:r>
        <w:t xml:space="preserve">the </w:t>
      </w:r>
      <w:r w:rsidRPr="00FD5268">
        <w:t>base was forming non-canonical hydrogen bonding interactions in the tertiary structure</w:t>
      </w:r>
      <w:r>
        <w:t>.</w:t>
      </w:r>
      <w:r w:rsidRPr="00FD5268">
        <w:t xml:space="preserve"> WC</w:t>
      </w:r>
      <w:r>
        <w:t>: Watson-Crick</w:t>
      </w:r>
      <w:r w:rsidRPr="00FD5268">
        <w:t>, the base was in a helix composed mostly of Watson-Crick base pairs</w:t>
      </w:r>
      <w:r>
        <w:t>.</w:t>
      </w:r>
      <w:bookmarkEnd w:id="53"/>
    </w:p>
    <w:p w14:paraId="44047AAB" w14:textId="194CC025" w:rsidR="00104D5E" w:rsidRDefault="00365833" w:rsidP="00664582">
      <w:pPr>
        <w:pStyle w:val="TAMainText"/>
      </w:pPr>
      <w:r>
        <w:lastRenderedPageBreak/>
        <w:t>C</w:t>
      </w:r>
      <w:r w:rsidR="00935500" w:rsidRPr="00935500">
        <w:t xml:space="preserve">are was taken in our analysis to confirm that the guanine aptamer adopted a similar structure between conditions. The guanine riboswitch aptamer exhibited similar </w:t>
      </w:r>
      <w:r w:rsidR="00F317B6">
        <w:t>ILP</w:t>
      </w:r>
      <w:r w:rsidR="00935500" w:rsidRPr="00935500">
        <w:t xml:space="preserve"> patterns between the 2 mM free</w:t>
      </w:r>
      <w:r w:rsidR="00F43B6A">
        <w:t xml:space="preserve"> </w:t>
      </w:r>
      <w:r w:rsidR="00F43B6A" w:rsidRPr="00935500">
        <w:t>Mg</w:t>
      </w:r>
      <w:r w:rsidR="00F43B6A" w:rsidRPr="00935500">
        <w:rPr>
          <w:vertAlign w:val="superscript"/>
        </w:rPr>
        <w:t>2+</w:t>
      </w:r>
      <w:r w:rsidR="00935500" w:rsidRPr="00935500">
        <w:t xml:space="preserve">, Eco80, NTPCM, and WMCM conditions, with high degradation in the </w:t>
      </w:r>
      <w:r w:rsidR="005B0956">
        <w:t>3</w:t>
      </w:r>
      <w:r w:rsidR="00935500" w:rsidRPr="00935500">
        <w:t xml:space="preserve">’-region of the P2 stem and high reactivity in the </w:t>
      </w:r>
      <w:r w:rsidR="001B39F4">
        <w:t>L3</w:t>
      </w:r>
      <w:r w:rsidR="00935500" w:rsidRPr="00935500">
        <w:t xml:space="preserve"> region, indicating that the apo guanine riboswitch aptamer adopts a similar structure in these conditions (Figure 3C, SI </w:t>
      </w:r>
      <w:r w:rsidR="00B573D6">
        <w:t>F</w:t>
      </w:r>
      <w:r w:rsidR="00935500" w:rsidRPr="00935500">
        <w:t>igure 6). The 25 mM free Mg</w:t>
      </w:r>
      <w:r w:rsidR="00935500" w:rsidRPr="00935500">
        <w:rPr>
          <w:vertAlign w:val="superscript"/>
        </w:rPr>
        <w:t>2+</w:t>
      </w:r>
      <w:r w:rsidR="00935500" w:rsidRPr="00935500">
        <w:t xml:space="preserve"> condition exhibited higher degradation rates than the other conditions in the J2/3 junction (Figure 3C). This pattern </w:t>
      </w:r>
      <w:r w:rsidR="000822BF">
        <w:t>wa</w:t>
      </w:r>
      <w:r w:rsidR="00935500" w:rsidRPr="00935500">
        <w:t xml:space="preserve">s similar to ILP data published for another guanine riboswitch at a higher pH and </w:t>
      </w:r>
      <w:r w:rsidR="00F43B6A">
        <w:t xml:space="preserve">a </w:t>
      </w:r>
      <w:r w:rsidR="00935500" w:rsidRPr="00935500">
        <w:t>Mg</w:t>
      </w:r>
      <w:r w:rsidR="00935500" w:rsidRPr="00935500">
        <w:rPr>
          <w:vertAlign w:val="superscript"/>
        </w:rPr>
        <w:t>2+</w:t>
      </w:r>
      <w:r w:rsidR="00935500" w:rsidRPr="00935500">
        <w:t xml:space="preserve"> concentration</w:t>
      </w:r>
      <w:r w:rsidR="004F1B64">
        <w:t xml:space="preserve"> of </w:t>
      </w:r>
      <w:r w:rsidR="00EB1570">
        <w:t>15</w:t>
      </w:r>
      <w:r w:rsidR="004F1B64">
        <w:t xml:space="preserve"> mM</w:t>
      </w:r>
      <w:r w:rsidR="00935500" w:rsidRPr="00935500">
        <w:t>,</w:t>
      </w:r>
      <w:r w:rsidR="00935500" w:rsidRPr="00935500">
        <w:fldChar w:fldCharType="begin"/>
      </w:r>
      <w:r w:rsidR="00F02720">
        <w:instrText xml:space="preserve"> ADDIN ZOTERO_ITEM CSL_CITATION {"citationID":"a1jl151hhgn","properties":{"formattedCitation":"\\super 46\\nosupersub{}","plainCitation":"46","noteIndex":0},"citationItems":[{"id":379,"uris":["http://zotero.org/users/4485201/items/6PMBMV7L"],"itemData":{"id":379,"type":"article-journal","abstract":"Intracellular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00935500" w:rsidRPr="00935500">
        <w:fldChar w:fldCharType="separate"/>
      </w:r>
      <w:r w:rsidR="00F02720" w:rsidRPr="00F02720">
        <w:rPr>
          <w:szCs w:val="24"/>
          <w:vertAlign w:val="superscript"/>
        </w:rPr>
        <w:t>46</w:t>
      </w:r>
      <w:r w:rsidR="00935500" w:rsidRPr="00935500">
        <w:fldChar w:fldCharType="end"/>
      </w:r>
      <w:r w:rsidR="00935500" w:rsidRPr="00935500">
        <w:t xml:space="preserve"> </w:t>
      </w:r>
      <w:r w:rsidR="004F1B64">
        <w:t>supporting</w:t>
      </w:r>
      <w:r w:rsidR="00935500" w:rsidRPr="00935500">
        <w:t xml:space="preserve"> that the increase in degradation rates in the 25 mM free Mg</w:t>
      </w:r>
      <w:r w:rsidR="00935500" w:rsidRPr="00935500">
        <w:rPr>
          <w:vertAlign w:val="superscript"/>
        </w:rPr>
        <w:t>2+</w:t>
      </w:r>
      <w:r w:rsidR="00935500" w:rsidRPr="00935500">
        <w:t xml:space="preserve"> condition </w:t>
      </w:r>
      <w:r w:rsidR="000822BF">
        <w:t>wa</w:t>
      </w:r>
      <w:r w:rsidR="00935500" w:rsidRPr="00935500">
        <w:t>s dependent on the presence of Mg</w:t>
      </w:r>
      <w:r w:rsidR="00935500" w:rsidRPr="00935500">
        <w:rPr>
          <w:vertAlign w:val="superscript"/>
        </w:rPr>
        <w:t>2+</w:t>
      </w:r>
      <w:r w:rsidR="00935500" w:rsidRPr="00935500">
        <w:t>-OH</w:t>
      </w:r>
      <w:r w:rsidR="00935500" w:rsidRPr="00935500">
        <w:rPr>
          <w:vertAlign w:val="superscript"/>
        </w:rPr>
        <w:t xml:space="preserve">- </w:t>
      </w:r>
      <w:r w:rsidR="00935500" w:rsidRPr="00935500">
        <w:t>complexes</w:t>
      </w:r>
      <w:r w:rsidR="002F6AF0">
        <w:t xml:space="preserve"> </w:t>
      </w:r>
      <w:r w:rsidR="00935500" w:rsidRPr="00935500">
        <w:t xml:space="preserve">(SI </w:t>
      </w:r>
      <w:r w:rsidR="00B573D6">
        <w:t>F</w:t>
      </w:r>
      <w:r w:rsidR="00935500" w:rsidRPr="00935500">
        <w:t>igure 6).</w:t>
      </w:r>
    </w:p>
    <w:p w14:paraId="78BD790B" w14:textId="01687900" w:rsidR="00864D67" w:rsidRPr="008F30E6" w:rsidRDefault="00935500" w:rsidP="00664582">
      <w:pPr>
        <w:pStyle w:val="TAMainText"/>
        <w:rPr>
          <w:rFonts w:ascii="Cambria" w:hAnsi="Cambria"/>
        </w:rPr>
      </w:pPr>
      <w:r w:rsidRPr="00935500">
        <w:t xml:space="preserve">To further confirm that the guanine aptamer adopts similar structures </w:t>
      </w:r>
      <w:r w:rsidR="00D04024">
        <w:t>in</w:t>
      </w:r>
      <w:r w:rsidRPr="00935500">
        <w:t xml:space="preserve"> all conditions, we collected small angle X-ray scattering (SAXS) data on the apo form of the aptamer. Bell</w:t>
      </w:r>
      <w:r w:rsidR="009872C2">
        <w:t>-</w:t>
      </w:r>
      <w:r w:rsidRPr="00935500">
        <w:t>shaped Kratky plots indicat</w:t>
      </w:r>
      <w:r w:rsidR="00365833">
        <w:t>ed</w:t>
      </w:r>
      <w:r w:rsidRPr="00935500">
        <w:t xml:space="preserve"> that the structure of the guanine aptamer is folded between conditions (SI </w:t>
      </w:r>
      <w:r w:rsidR="00B573D6">
        <w:t>F</w:t>
      </w:r>
      <w:r w:rsidRPr="00935500">
        <w:t xml:space="preserve">igure 7A). </w:t>
      </w:r>
      <w:r w:rsidR="00ED0357">
        <w:t>To better understand how the solution state compares to the crystal structure, we</w:t>
      </w:r>
      <w:r w:rsidR="00365833">
        <w:t xml:space="preserve"> generated a modeled SAXS curve </w:t>
      </w:r>
      <w:r w:rsidR="008037E3">
        <w:t>from</w:t>
      </w:r>
      <w:r w:rsidR="00365833">
        <w:t xml:space="preserve"> the crystal structure of the guanine aptamer</w:t>
      </w:r>
      <w:r w:rsidR="00ED0357">
        <w:t xml:space="preserve"> (PDB 4</w:t>
      </w:r>
      <w:r w:rsidR="008037E3">
        <w:t>F</w:t>
      </w:r>
      <w:r w:rsidR="00ED0357">
        <w:t>E5)</w:t>
      </w:r>
      <w:r w:rsidR="00ED0357">
        <w:fldChar w:fldCharType="begin"/>
      </w:r>
      <w:r w:rsidR="00F02720">
        <w:instrText xml:space="preserve"> ADDIN ZOTERO_ITEM CSL_CITATION {"citationID":"yXXJXYcZ","properties":{"formattedCitation":"\\super 44\\nosupersub{}","plainCitation":"44","noteIndex":0},"citationItems":[{"id":559,"uris":["http://zotero.org/users/4485201/items/YR3S39G9"],"itemData":{"id":559,"type":"article-journal","abstract":"Riboswitches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K."}],"issued":{"date-parts":[["2004",11]]}}}],"schema":"https://github.com/citation-style-language/schema/raw/master/csl-citation.json"} </w:instrText>
      </w:r>
      <w:r w:rsidR="00ED0357">
        <w:fldChar w:fldCharType="separate"/>
      </w:r>
      <w:r w:rsidR="00F02720" w:rsidRPr="00F02720">
        <w:rPr>
          <w:szCs w:val="24"/>
          <w:vertAlign w:val="superscript"/>
        </w:rPr>
        <w:t>44</w:t>
      </w:r>
      <w:r w:rsidR="00ED0357">
        <w:fldChar w:fldCharType="end"/>
      </w:r>
      <w:r w:rsidR="00ED0357">
        <w:t xml:space="preserve"> using WAXSiS to account for scattering by the ordered-solvent </w:t>
      </w:r>
      <w:r w:rsidR="00AD2046">
        <w:t>layer</w:t>
      </w:r>
      <w:r w:rsidR="00ED0357">
        <w:t xml:space="preserve"> (SI Figure 7A, black line).</w:t>
      </w:r>
      <w:r w:rsidR="00ED0357">
        <w:fldChar w:fldCharType="begin"/>
      </w:r>
      <w:r w:rsidR="00F02720">
        <w:instrText xml:space="preserve"> ADDIN ZOTERO_ITEM CSL_CITATION {"citationID":"wjxh0WnJ","properties":{"formattedCitation":"\\super 47\\nosupersub{}","plainCitation":"47","noteIndex":0},"citationItems":[{"id":389,"uris":["http://zotero.org/users/4485201/items/2F73GZYN"],"itemData":{"id":389,"type":"article-journal","abstract":"Small-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ED0357">
        <w:fldChar w:fldCharType="separate"/>
      </w:r>
      <w:r w:rsidR="00F02720" w:rsidRPr="00F02720">
        <w:rPr>
          <w:szCs w:val="24"/>
          <w:vertAlign w:val="superscript"/>
        </w:rPr>
        <w:t>47</w:t>
      </w:r>
      <w:r w:rsidR="00ED0357">
        <w:fldChar w:fldCharType="end"/>
      </w:r>
      <w:r w:rsidR="00ED0357">
        <w:t xml:space="preserve"> The predicted 19.7</w:t>
      </w:r>
      <w:r w:rsidR="00BD5C7C">
        <w:rPr>
          <w:rFonts w:ascii="Cambria" w:hAnsi="Cambria"/>
        </w:rPr>
        <w:t xml:space="preserve">±0.2 Å </w:t>
      </w:r>
      <w:r w:rsidR="00ED0357">
        <w:t>radius of gyration</w:t>
      </w:r>
      <w:r w:rsidR="00802426">
        <w:t xml:space="preserve"> (R</w:t>
      </w:r>
      <w:r w:rsidR="00802426">
        <w:rPr>
          <w:vertAlign w:val="subscript"/>
        </w:rPr>
        <w:t>g</w:t>
      </w:r>
      <w:r w:rsidR="00802426">
        <w:t>)</w:t>
      </w:r>
      <w:r w:rsidR="00ED0357">
        <w:t xml:space="preserve"> of t</w:t>
      </w:r>
      <w:r w:rsidR="00BD5C7C">
        <w:t xml:space="preserve">he model was smaller than the </w:t>
      </w:r>
      <w:r w:rsidR="008037E3">
        <w:t>R</w:t>
      </w:r>
      <w:r w:rsidR="008037E3">
        <w:rPr>
          <w:vertAlign w:val="subscript"/>
        </w:rPr>
        <w:t>g</w:t>
      </w:r>
      <w:r w:rsidR="00BD5C7C">
        <w:t xml:space="preserve"> calculated using </w:t>
      </w:r>
      <w:r w:rsidR="00802426">
        <w:t>Guinier</w:t>
      </w:r>
      <w:r w:rsidR="00BD5C7C">
        <w:t xml:space="preserve"> analysis of the solution state, 24.5</w:t>
      </w:r>
      <w:r w:rsidR="00BD5C7C">
        <w:rPr>
          <w:rFonts w:ascii="Cambria" w:hAnsi="Cambria"/>
        </w:rPr>
        <w:t>±0.2</w:t>
      </w:r>
      <w:r w:rsidR="00802426">
        <w:rPr>
          <w:rFonts w:ascii="Cambria" w:hAnsi="Cambria"/>
        </w:rPr>
        <w:t xml:space="preserve"> Å in 2 mM free Mg</w:t>
      </w:r>
      <w:r w:rsidR="00802426" w:rsidRPr="008F30E6">
        <w:rPr>
          <w:rFonts w:ascii="Cambria" w:hAnsi="Cambria"/>
          <w:vertAlign w:val="superscript"/>
        </w:rPr>
        <w:t>2+</w:t>
      </w:r>
      <w:r w:rsidR="00BD5C7C">
        <w:rPr>
          <w:rFonts w:ascii="Cambria" w:hAnsi="Cambria"/>
        </w:rPr>
        <w:t xml:space="preserve">, </w:t>
      </w:r>
      <w:r w:rsidR="00802426">
        <w:rPr>
          <w:rFonts w:ascii="Cambria" w:hAnsi="Cambria"/>
        </w:rPr>
        <w:t>23.9±0.2 Å in Eco80, 24.5±0.4</w:t>
      </w:r>
      <w:r w:rsidR="00802426" w:rsidRPr="00802426">
        <w:rPr>
          <w:rFonts w:ascii="Cambria" w:hAnsi="Cambria"/>
        </w:rPr>
        <w:t xml:space="preserve"> </w:t>
      </w:r>
      <w:r w:rsidR="00802426">
        <w:rPr>
          <w:rFonts w:ascii="Cambria" w:hAnsi="Cambria"/>
        </w:rPr>
        <w:t>Å in NTPCM, 26.9±0.5 Å in WMCM, and 27.1±0.2</w:t>
      </w:r>
      <w:r w:rsidR="00802426" w:rsidRPr="00802426">
        <w:rPr>
          <w:rFonts w:ascii="Cambria" w:hAnsi="Cambria"/>
        </w:rPr>
        <w:t xml:space="preserve"> </w:t>
      </w:r>
      <w:r w:rsidR="00802426">
        <w:rPr>
          <w:rFonts w:ascii="Cambria" w:hAnsi="Cambria"/>
        </w:rPr>
        <w:t>Å in 2</w:t>
      </w:r>
      <w:ins w:id="54" w:author="Sieg, Jacob Philip" w:date="2022-09-23T14:29:00Z">
        <w:r w:rsidR="00733B5A">
          <w:rPr>
            <w:rFonts w:ascii="Cambria" w:hAnsi="Cambria"/>
          </w:rPr>
          <w:t>5</w:t>
        </w:r>
      </w:ins>
      <w:r w:rsidR="00802426">
        <w:rPr>
          <w:rFonts w:ascii="Cambria" w:hAnsi="Cambria"/>
        </w:rPr>
        <w:t xml:space="preserve"> mM free Mg</w:t>
      </w:r>
      <w:r w:rsidR="00802426" w:rsidRPr="002D7E6A">
        <w:rPr>
          <w:rFonts w:ascii="Cambria" w:hAnsi="Cambria"/>
          <w:vertAlign w:val="superscript"/>
        </w:rPr>
        <w:t>2+</w:t>
      </w:r>
      <w:r w:rsidR="00864D67">
        <w:rPr>
          <w:rFonts w:ascii="Cambria" w:hAnsi="Cambria"/>
        </w:rPr>
        <w:t xml:space="preserve"> (SI </w:t>
      </w:r>
      <w:r w:rsidR="007C6EDC">
        <w:rPr>
          <w:rFonts w:ascii="Cambria" w:hAnsi="Cambria"/>
        </w:rPr>
        <w:t>T</w:t>
      </w:r>
      <w:r w:rsidR="00864D67">
        <w:rPr>
          <w:rFonts w:ascii="Cambria" w:hAnsi="Cambria"/>
        </w:rPr>
        <w:t>able 6)</w:t>
      </w:r>
      <w:r w:rsidR="00802426">
        <w:rPr>
          <w:rFonts w:ascii="Cambria" w:hAnsi="Cambria"/>
        </w:rPr>
        <w:t xml:space="preserve">. </w:t>
      </w:r>
      <w:r w:rsidR="00864D67">
        <w:rPr>
          <w:rFonts w:ascii="Cambria" w:hAnsi="Cambria"/>
        </w:rPr>
        <w:t xml:space="preserve">These trends in radius of gyration were reproduced using </w:t>
      </w:r>
      <w:r w:rsidR="00AD2046">
        <w:rPr>
          <w:rFonts w:ascii="Cambria" w:hAnsi="Cambria"/>
        </w:rPr>
        <w:t>paired-</w:t>
      </w:r>
      <w:r w:rsidR="00864D67">
        <w:rPr>
          <w:rFonts w:ascii="Cambria" w:hAnsi="Cambria"/>
        </w:rPr>
        <w:t xml:space="preserve">distance distribution analysis and </w:t>
      </w:r>
      <w:r w:rsidR="00864D67">
        <w:rPr>
          <w:rFonts w:ascii="Cambria" w:hAnsi="Cambria"/>
          <w:i/>
          <w:iCs/>
        </w:rPr>
        <w:t>ab</w:t>
      </w:r>
      <w:r w:rsidR="004B569D">
        <w:rPr>
          <w:rFonts w:ascii="Cambria" w:hAnsi="Cambria"/>
          <w:i/>
          <w:iCs/>
        </w:rPr>
        <w:t xml:space="preserve"> </w:t>
      </w:r>
      <w:r w:rsidR="00864D67">
        <w:rPr>
          <w:rFonts w:ascii="Cambria" w:hAnsi="Cambria"/>
          <w:i/>
          <w:iCs/>
        </w:rPr>
        <w:t>init</w:t>
      </w:r>
      <w:r w:rsidR="004B569D">
        <w:rPr>
          <w:rFonts w:ascii="Cambria" w:hAnsi="Cambria"/>
          <w:i/>
          <w:iCs/>
        </w:rPr>
        <w:t>i</w:t>
      </w:r>
      <w:r w:rsidR="00864D67">
        <w:rPr>
          <w:rFonts w:ascii="Cambria" w:hAnsi="Cambria"/>
          <w:i/>
          <w:iCs/>
        </w:rPr>
        <w:t>o</w:t>
      </w:r>
      <w:r w:rsidR="00864D67">
        <w:rPr>
          <w:rFonts w:ascii="Cambria" w:hAnsi="Cambria"/>
        </w:rPr>
        <w:t>-electron-density reconstruction</w:t>
      </w:r>
      <w:r w:rsidR="007C6EDC">
        <w:rPr>
          <w:rFonts w:ascii="Cambria" w:hAnsi="Cambria"/>
        </w:rPr>
        <w:t xml:space="preserve"> (SI Table 6)</w:t>
      </w:r>
      <w:r w:rsidR="00864D67">
        <w:rPr>
          <w:rFonts w:ascii="Cambria" w:hAnsi="Cambria"/>
        </w:rPr>
        <w:t>,</w:t>
      </w:r>
      <w:r w:rsidR="00864D67">
        <w:rPr>
          <w:rFonts w:ascii="Cambria" w:hAnsi="Cambria"/>
        </w:rPr>
        <w:fldChar w:fldCharType="begin"/>
      </w:r>
      <w:r w:rsidR="00F02720">
        <w:rPr>
          <w:rFonts w:ascii="Cambria" w:hAnsi="Cambria"/>
        </w:rPr>
        <w:instrText xml:space="preserve"> ADDIN ZOTERO_ITEM CSL_CITATION {"citationID":"UqZuvoeb","properties":{"formattedCitation":"\\super 48\\nosupersub{}","plainCitation":"48","noteIndex":0},"citationItems":[{"id":393,"uris":["http://zotero.org/users/4485201/items/ET2BAXJE"],"itemData":{"id":393,"type":"article-journal","abstract":"An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864D67">
        <w:rPr>
          <w:rFonts w:ascii="Cambria" w:hAnsi="Cambria"/>
        </w:rPr>
        <w:fldChar w:fldCharType="separate"/>
      </w:r>
      <w:r w:rsidR="00F02720" w:rsidRPr="00F02720">
        <w:rPr>
          <w:rFonts w:ascii="Cambria" w:hAnsi="Cambria"/>
          <w:szCs w:val="24"/>
          <w:vertAlign w:val="superscript"/>
        </w:rPr>
        <w:t>48</w:t>
      </w:r>
      <w:r w:rsidR="00864D67">
        <w:rPr>
          <w:rFonts w:ascii="Cambria" w:hAnsi="Cambria"/>
        </w:rPr>
        <w:fldChar w:fldCharType="end"/>
      </w:r>
      <w:r w:rsidR="00864D67">
        <w:rPr>
          <w:rFonts w:ascii="Cambria" w:hAnsi="Cambria"/>
        </w:rPr>
        <w:t xml:space="preserve"> indicating that the</w:t>
      </w:r>
      <w:r w:rsidR="004B569D">
        <w:rPr>
          <w:rFonts w:ascii="Cambria" w:hAnsi="Cambria"/>
        </w:rPr>
        <w:t xml:space="preserve"> apo</w:t>
      </w:r>
      <w:r w:rsidR="00864D67">
        <w:rPr>
          <w:rFonts w:ascii="Cambria" w:hAnsi="Cambria"/>
        </w:rPr>
        <w:t xml:space="preserve"> guanine riboswitch aptamer adapts an expanded structure in solution compared to its </w:t>
      </w:r>
      <w:r w:rsidR="004B569D">
        <w:rPr>
          <w:rFonts w:ascii="Cambria" w:hAnsi="Cambria"/>
        </w:rPr>
        <w:t xml:space="preserve">ligand-bound </w:t>
      </w:r>
      <w:r w:rsidR="00864D67">
        <w:rPr>
          <w:rFonts w:ascii="Cambria" w:hAnsi="Cambria"/>
        </w:rPr>
        <w:t>crystal structure. Likewise, distance distributions in solution are right</w:t>
      </w:r>
      <w:r w:rsidR="004B569D">
        <w:rPr>
          <w:rFonts w:ascii="Cambria" w:hAnsi="Cambria"/>
        </w:rPr>
        <w:t>-</w:t>
      </w:r>
      <w:r w:rsidR="00864D67">
        <w:rPr>
          <w:rFonts w:ascii="Cambria" w:hAnsi="Cambria"/>
        </w:rPr>
        <w:t>shifted in comparison to the crystal structure</w:t>
      </w:r>
      <w:r w:rsidR="00824848">
        <w:rPr>
          <w:rFonts w:ascii="Cambria" w:hAnsi="Cambria"/>
        </w:rPr>
        <w:t xml:space="preserve"> (SI Figure 7B)</w:t>
      </w:r>
      <w:r w:rsidR="00864D67">
        <w:rPr>
          <w:rFonts w:ascii="Cambria" w:hAnsi="Cambria"/>
        </w:rPr>
        <w:t xml:space="preserve">, and </w:t>
      </w:r>
      <w:r w:rsidR="00824848">
        <w:rPr>
          <w:rFonts w:ascii="Cambria" w:hAnsi="Cambria"/>
        </w:rPr>
        <w:t>the shape of electron-density reconstructions</w:t>
      </w:r>
      <w:r w:rsidR="00864D67">
        <w:rPr>
          <w:rFonts w:ascii="Cambria" w:hAnsi="Cambria"/>
        </w:rPr>
        <w:t xml:space="preserve"> </w:t>
      </w:r>
      <w:r w:rsidR="00824848">
        <w:rPr>
          <w:rFonts w:ascii="Cambria" w:hAnsi="Cambria"/>
        </w:rPr>
        <w:t>(SI Figure 7C-G) are consistent with the crystal structure of the guanine riboswitch aptamer adopting expanded states in solution.</w:t>
      </w:r>
    </w:p>
    <w:p w14:paraId="4657D60E" w14:textId="4919B006" w:rsidR="00AD2046" w:rsidRPr="008F30E6" w:rsidRDefault="00824848" w:rsidP="00664582">
      <w:pPr>
        <w:pStyle w:val="TAMainText"/>
        <w:rPr>
          <w:i/>
          <w:iCs/>
        </w:rPr>
      </w:pPr>
      <w:r>
        <w:t xml:space="preserve">A more detailed interpretation of the SAXS data between solution conditions was confounded by the high noise in our data, ambiguous determination of </w:t>
      </w:r>
      <w:r w:rsidR="00AD2046">
        <w:t>the maximum distance between atoms</w:t>
      </w:r>
      <w:r w:rsidR="004B569D">
        <w:t xml:space="preserve"> (</w:t>
      </w:r>
      <w:r w:rsidR="004B569D">
        <w:rPr>
          <w:rFonts w:ascii="Cambria" w:hAnsi="Cambria"/>
        </w:rPr>
        <w:t>D</w:t>
      </w:r>
      <w:r w:rsidR="004B569D">
        <w:rPr>
          <w:rFonts w:ascii="Cambria" w:hAnsi="Cambria"/>
          <w:vertAlign w:val="subscript"/>
        </w:rPr>
        <w:t>max</w:t>
      </w:r>
      <w:r w:rsidR="004B569D">
        <w:rPr>
          <w:rFonts w:ascii="Cambria" w:hAnsi="Cambria"/>
        </w:rPr>
        <w:t>)</w:t>
      </w:r>
      <w:r w:rsidR="00AD2046">
        <w:t xml:space="preserve"> (SI Figure 7B, the distribution does not approach a limit at y=0), and inability to deconvolute scattering due to compaction and due to the composition of the ordered-solvent layer. However, there </w:t>
      </w:r>
      <w:r w:rsidR="00C53568">
        <w:t>wa</w:t>
      </w:r>
      <w:r w:rsidR="00AD2046">
        <w:t xml:space="preserve">s consistent support for structural compaction in </w:t>
      </w:r>
      <w:r w:rsidR="00AD2046" w:rsidRPr="008F30E6">
        <w:t>Eco80</w:t>
      </w:r>
      <w:r w:rsidR="00AD2046">
        <w:t xml:space="preserve">, with the radius of </w:t>
      </w:r>
      <w:r w:rsidR="0042635C">
        <w:t>gyration changing from 24.5</w:t>
      </w:r>
      <w:r w:rsidR="0042635C">
        <w:rPr>
          <w:rFonts w:ascii="Cambria" w:hAnsi="Cambria"/>
        </w:rPr>
        <w:t>±0.2 to 23.9±0.</w:t>
      </w:r>
      <w:r w:rsidR="007C6EDC">
        <w:rPr>
          <w:rFonts w:ascii="Cambria" w:hAnsi="Cambria"/>
        </w:rPr>
        <w:t>4</w:t>
      </w:r>
      <w:r w:rsidR="0042635C">
        <w:rPr>
          <w:rFonts w:ascii="Cambria" w:hAnsi="Cambria"/>
        </w:rPr>
        <w:t xml:space="preserve"> Å, the D</w:t>
      </w:r>
      <w:r w:rsidR="0042635C">
        <w:rPr>
          <w:rFonts w:ascii="Cambria" w:hAnsi="Cambria"/>
          <w:vertAlign w:val="subscript"/>
        </w:rPr>
        <w:t>max</w:t>
      </w:r>
      <w:r w:rsidR="0042635C">
        <w:rPr>
          <w:rFonts w:ascii="Cambria" w:hAnsi="Cambria"/>
        </w:rPr>
        <w:t xml:space="preserve"> changing from 69.4 to 65.4 Å, and the excluded volume changing from 42,787 to 33,212 Å in 2mM free Mg</w:t>
      </w:r>
      <w:r w:rsidR="0042635C" w:rsidRPr="007C6EDC">
        <w:rPr>
          <w:rFonts w:ascii="Cambria" w:hAnsi="Cambria"/>
          <w:vertAlign w:val="superscript"/>
        </w:rPr>
        <w:t>2+</w:t>
      </w:r>
      <w:r w:rsidR="0042635C">
        <w:rPr>
          <w:rFonts w:ascii="Cambria" w:hAnsi="Cambria"/>
        </w:rPr>
        <w:t xml:space="preserve"> and Eco80, respectively (SI Table 6). This structural compaction in Eco80 </w:t>
      </w:r>
      <w:r w:rsidR="00C53568">
        <w:rPr>
          <w:rFonts w:ascii="Cambria" w:hAnsi="Cambria"/>
        </w:rPr>
        <w:t>wa</w:t>
      </w:r>
      <w:r w:rsidR="0042635C">
        <w:rPr>
          <w:rFonts w:ascii="Cambria" w:hAnsi="Cambria"/>
        </w:rPr>
        <w:t xml:space="preserve">s </w:t>
      </w:r>
      <w:r w:rsidR="00C53568">
        <w:rPr>
          <w:rFonts w:ascii="Cambria" w:hAnsi="Cambria"/>
        </w:rPr>
        <w:t>similar to the structural compaction previously observed in crowded conditions.</w:t>
      </w:r>
      <w:r w:rsidR="00C53568">
        <w:rPr>
          <w:rFonts w:ascii="Cambria" w:hAnsi="Cambria"/>
        </w:rPr>
        <w:fldChar w:fldCharType="begin"/>
      </w:r>
      <w:r w:rsidR="00F02720">
        <w:rPr>
          <w:rFonts w:ascii="Cambria" w:hAnsi="Cambria"/>
        </w:rPr>
        <w:instrText xml:space="preserve"> ADDIN ZOTERO_ITEM CSL_CITATION {"citationID":"pXC8Obh2","properties":{"formattedCitation":"\\super 9,12\\nosupersub{}","plainCitation":"9,12","noteIndex":0},"citationItems":[{"id":85,"uris":["http://zotero.org/users/4485201/items/2ESKMQWJ"],"itemData":{"id":85,"type":"article-journal","abstract":"Crowder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Å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00C53568">
        <w:rPr>
          <w:rFonts w:ascii="Cambria" w:hAnsi="Cambria"/>
        </w:rPr>
        <w:fldChar w:fldCharType="separate"/>
      </w:r>
      <w:r w:rsidR="00F02720" w:rsidRPr="00F02720">
        <w:rPr>
          <w:rFonts w:ascii="Cambria" w:hAnsi="Cambria"/>
          <w:szCs w:val="24"/>
          <w:vertAlign w:val="superscript"/>
        </w:rPr>
        <w:t>9,12</w:t>
      </w:r>
      <w:r w:rsidR="00C53568">
        <w:rPr>
          <w:rFonts w:ascii="Cambria" w:hAnsi="Cambria"/>
        </w:rPr>
        <w:fldChar w:fldCharType="end"/>
      </w:r>
    </w:p>
    <w:p w14:paraId="2281866C" w14:textId="1FCAC43B" w:rsidR="00935500" w:rsidRPr="00935500" w:rsidRDefault="00935500" w:rsidP="00664582">
      <w:pPr>
        <w:pStyle w:val="TAMainText"/>
      </w:pPr>
      <w:r w:rsidRPr="00935500">
        <w:t xml:space="preserve">We sought to better characterize the structural dependence of RNA degradation in different conditions. We therefore extended the study to </w:t>
      </w:r>
      <w:r w:rsidR="00471454">
        <w:t xml:space="preserve">two other RNAs with well-defined tertiary structures, </w:t>
      </w:r>
      <w:r w:rsidRPr="00935500">
        <w:t>the CPEB3 ribozyme</w:t>
      </w:r>
      <w:r w:rsidR="00104D5E">
        <w:fldChar w:fldCharType="begin"/>
      </w:r>
      <w:r w:rsidR="00F02720">
        <w:instrText xml:space="preserve"> ADDIN ZOTERO_ITEM CSL_CITATION {"citationID":"GyUibT9F","properties":{"formattedCitation":"\\super 49,50\\nosupersub{}","plainCitation":"49,50","noteIndex":0},"citationItems":[{"id":381,"uris":["http://zotero.org/users/4485201/items/PDAGPQWT"],"itemData":{"id":381,"type":"article-journal","abstract":"The hepatitis delta virus (HDV) ribozyme and HDV-like ribozymes are self-cleaving RNAs found throughout all kingdoms of life. These RNAs fold into a double-nested pseudoknot structure and cleave RNA, yielding 20,30-cyclic phosphate and 50-hydroxyl termini. The active site nucleotide C75 has a pKa shifted &gt;2 pH units toward neutrality and has been implicated as a general acid/base in the cleavage reaction. An active site Mg2þ ion that helps activate the 20-hydroxyl for nucleophilic attack has been characterized biochemically; however, this ion has not been visualized in any previous structures. To create a snapshot of the ribozyme in a state poised for catalysis, we have crystallized and determined the structure of the HDV ribozyme bound to an inhibitor RNA containing a deoxynucleotide at the cleavage site. This structure includes the wild-type C75 nucleotide and Mg2þ ions, both of which are required for maximal ribozyme activity. This structure suggests that the position of C75 does not change during the cleavage reaction. A partially hydrated Mg2þ ion is also found within the active site where it interacts with a newly resolved G 3 U reverse wobble. Although the inhibitor exhibits crystallographic disorder, we modeled the ribozymesubstrate complex using the conformation of the inhibitor strand observed in the hammerhead ribozyme. This model suggests that the pro-RP oxygen of the scissile phosphate and the 20-hydroxyl nucleophile are innersphere ligands to the active site Mg2þ ion. Thus, the HDV ribozyme may use a combination of metal ion Lewis acid and nucleobase general acid strategies to effect RNA cleavage.","container-title":"Biochemistry","DOI":"10.1021/bi100670p","ISSN":"0006-2960, 1520-4995","issue":"31","journalAbbreviation":"Biochemistry","language":"en","page":"6508-6518","source":"DOI.org (Crossref)","title":"A 1.9 Å Crystal Structure of the HDV Ribozyme Precleavage Suggests both Lewis Acid and General Acid Mechanisms Contribute to Phosphodiester Cleavage","volume":"49","author":[{"family":"Chen","given":"Jui-Hui"},{"family":"Yajima","given":"Rieko"},{"family":"Chadalavada","given":"Durga M."},{"family":"Chase","given":"Elaine"},{"family":"Bevilacqua","given":"Philip C."},{"family":"Golden","given":"Barbara L."}],"issued":{"date-parts":[["2010",8,10]]}}},{"id":387,"uris":["http://zotero.org/users/4485201/items/BJFVXZ6B"],"itemData":{"id":387,"type":"article-journal","abstract":"Self-cleaving RNAs have recently been identified in mammalian genomes. A small ribozyme related in structure to the hepatitis delta virus (HDV) ribozyme occurs in a number of mammals, including chimpanzees and humans, within an intron of the CPEB3 gene. The catalytic mechanisms for the CPEB3 and HDV ribozymes appear to be similar, generating cleavage products with 50-hydroxyl and 20,30-cyclic phosphate termini; nonetheless, the cleavage rate reported for the CPEB3 ribozyme is more than 6000-fold slower than for the fastest HDV ribozyme. Herein, we use full-length RNA and cotranscriptional selfcleavage assays to compare reaction rates among human CPEB3, chimp CPEB3, and HDV ribozymes. Our data reveal that a single base change of the upstream flanking sequence, which sequesters an intrinsically weak P1.1 pairing in a misfold, increases the rate of the wild-type human CPEB3 ribozyme by ∼250-fold; thus, the human ribozyme is intrinsically fast-reacting. Secondary structure determination and native gel analyses reveal that the cleaved population of the CPEB3 ribozyme has a single, secondary structure that closely resembles the HDV ribozyme. In contrast, the precleavage population of the CPEB3 ribozyme appears to have a more diverse secondary structure, possibly reflecting misfolding with the upstream sequence and dynamics intrinsic to the ribozyme. Prior identification of expressed sequence tags (ESTs) in human cells indicated that cleavage activity of the human ribozyme is tissue-specific. It is therefore possible that cellular factors interact with regions upstream of the CPEB3 ribozyme to unmask its high intrinsic reactivity.","container-title":"Biochemistry","DOI":"10.1021/bi100434c","ISSN":"0006-2960, 1520-4995","issue":"25","journalAbbreviation":"Biochemistry","language":"en","page":"5321-5330","source":"DOI.org (Crossref)","title":"The Human HDV-like &lt;i&gt;CPEB3&lt;/i&gt; Ribozyme Is Intrinsically Fast-Reacting","volume":"49","author":[{"family":"Chadalavada","given":"Durga M."},{"family":"Gratton","given":"Elizabeth A."},{"family":"Bevilacqua","given":"Philip C."}],"issued":{"date-parts":[["2010",6,29]]}}}],"schema":"https://github.com/citation-style-language/schema/raw/master/csl-citation.json"} </w:instrText>
      </w:r>
      <w:r w:rsidR="00104D5E">
        <w:fldChar w:fldCharType="separate"/>
      </w:r>
      <w:r w:rsidR="00F02720" w:rsidRPr="00F02720">
        <w:rPr>
          <w:szCs w:val="24"/>
          <w:vertAlign w:val="superscript"/>
        </w:rPr>
        <w:t>49,50</w:t>
      </w:r>
      <w:r w:rsidR="00104D5E">
        <w:fldChar w:fldCharType="end"/>
      </w:r>
      <w:r w:rsidRPr="00935500">
        <w:t xml:space="preserve"> and </w:t>
      </w:r>
      <w:r w:rsidR="00C47A5D">
        <w:t xml:space="preserve">yeast </w:t>
      </w:r>
      <w:r w:rsidRPr="00935500">
        <w:t>tRNA</w:t>
      </w:r>
      <w:r w:rsidRPr="00935500">
        <w:rPr>
          <w:vertAlign w:val="superscript"/>
        </w:rPr>
        <w:t xml:space="preserve">Phe </w:t>
      </w:r>
      <w:r w:rsidRPr="00935500">
        <w:t xml:space="preserve">(SI </w:t>
      </w:r>
      <w:r w:rsidR="00B573D6">
        <w:t>F</w:t>
      </w:r>
      <w:r w:rsidRPr="00935500">
        <w:t>igure 8, 9, &amp; 10).</w:t>
      </w:r>
      <w:r w:rsidR="007C6EDC" w:rsidRPr="007C6EDC">
        <w:rPr>
          <w:vertAlign w:val="superscript"/>
        </w:rPr>
        <w:t xml:space="preserve"> </w:t>
      </w:r>
      <w:r w:rsidR="007C6EDC">
        <w:rPr>
          <w:vertAlign w:val="superscript"/>
        </w:rPr>
        <w:fldChar w:fldCharType="begin"/>
      </w:r>
      <w:r w:rsidR="00F02720">
        <w:rPr>
          <w:vertAlign w:val="superscript"/>
        </w:rPr>
        <w:instrText xml:space="preserve"> ADDIN ZOTERO_ITEM CSL_CITATION {"citationID":"L1omjegr","properties":{"formattedCitation":"\\super 51\\nosupersub{}","plainCitation":"51","noteIndex":0},"citationItems":[{"id":2286,"uris":["http://zotero.org/users/4485201/items/55724M8N"],"itemData":{"id":2286,"type":"article-journal","abstract":"The structure of a tRNA has been determined by isomorphous replacement. Some of the interactions which maintain the tertiary structure are of a novel type. Our model differs significantly from one which has recently been proposed.","container-title":"Nature","DOI":"10.1038/250546a0","ISSN":"1476-4687","issue":"5467","language":"en","license":"1974 Nature Publishing Group","note":"number: 5467\npublisher: Nature Publishing Group","page":"546-551","source":"www.nature.com","title":"Structure of yeast phenylalanine tRNA at 3 Å resolution","volume":"250","author":[{"family":"Robertus","given":"J. D."},{"family":"Ladner","given":"Jane E."},{"family":"Finch","given":"J. T."},{"family":"Rhodes","given":"Daniela"},{"family":"Brown","given":"R. S."},{"family":"Clark","given":"B. F. C."},{"family":"Klug","given":"A."}],"issued":{"date-parts":[["1974",8]]}}}],"schema":"https://github.com/citation-style-language/schema/raw/master/csl-citation.json"} </w:instrText>
      </w:r>
      <w:r w:rsidR="007C6EDC">
        <w:rPr>
          <w:vertAlign w:val="superscript"/>
        </w:rPr>
        <w:fldChar w:fldCharType="separate"/>
      </w:r>
      <w:r w:rsidR="00F02720" w:rsidRPr="00F02720">
        <w:rPr>
          <w:szCs w:val="24"/>
          <w:vertAlign w:val="superscript"/>
        </w:rPr>
        <w:t>51</w:t>
      </w:r>
      <w:r w:rsidR="007C6EDC">
        <w:rPr>
          <w:vertAlign w:val="superscript"/>
        </w:rPr>
        <w:fldChar w:fldCharType="end"/>
      </w:r>
      <w:r w:rsidRPr="00935500">
        <w:t xml:space="preserve"> We inspected the crystal structure</w:t>
      </w:r>
      <w:r w:rsidR="00422014">
        <w:t>s</w:t>
      </w:r>
      <w:r w:rsidRPr="00935500">
        <w:t xml:space="preserve"> of these two RNAs</w:t>
      </w:r>
      <w:r w:rsidR="00C47A5D">
        <w:t>,</w:t>
      </w:r>
      <w:r w:rsidRPr="00935500">
        <w:t xml:space="preserve"> plus the original guanine aptamer</w:t>
      </w:r>
      <w:r w:rsidR="00C47A5D">
        <w:t>,</w:t>
      </w:r>
      <w:r w:rsidRPr="00935500">
        <w:t xml:space="preserve"> and manually classified each residue as single</w:t>
      </w:r>
      <w:r w:rsidR="009872C2">
        <w:t>-</w:t>
      </w:r>
      <w:r w:rsidRPr="00935500">
        <w:t>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w:t>
      </w:r>
      <w:r w:rsidR="00422014">
        <w:t>ris</w:t>
      </w:r>
      <w:r w:rsidRPr="00935500">
        <w:t xml:space="preserve">ed mostly of Watson-Crick base pairs (SI </w:t>
      </w:r>
      <w:r w:rsidR="00B573D6">
        <w:t>T</w:t>
      </w:r>
      <w:r w:rsidRPr="00935500">
        <w:t>able 7). Rates of ILP were then analyzed in box plots (Figure 3D-F).</w:t>
      </w:r>
    </w:p>
    <w:p w14:paraId="5E0EA23E" w14:textId="2EE1C5F4" w:rsidR="00935500" w:rsidRPr="00935500" w:rsidRDefault="00935500" w:rsidP="00664582">
      <w:pPr>
        <w:pStyle w:val="TAMainText"/>
      </w:pPr>
      <w:r w:rsidRPr="00935500">
        <w:t>We begin box</w:t>
      </w:r>
      <w:r w:rsidR="00732020">
        <w:t>-</w:t>
      </w:r>
      <w:r w:rsidRPr="00935500">
        <w:t>plot analysis with the guanine aptamer (Figure 3D). We had data for 3 single</w:t>
      </w:r>
      <w:r w:rsidR="00732020">
        <w:t>-</w:t>
      </w:r>
      <w:r w:rsidRPr="00935500">
        <w:t>stranded nucleotides without accompanying non-canonical hydrogen bonding interactions. We observed</w:t>
      </w:r>
      <w:r w:rsidR="00422014">
        <w:t xml:space="preserve"> </w:t>
      </w:r>
      <w:r w:rsidRPr="00935500">
        <w:t>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w:t>
      </w:r>
      <w:r w:rsidR="00422014" w:rsidRPr="00935500">
        <w:t>for nucleotides involved in non-canonical tertiary interactions (NC)</w:t>
      </w:r>
      <w:r w:rsidR="00422014">
        <w:t xml:space="preserve"> </w:t>
      </w:r>
      <w:r w:rsidRPr="00935500">
        <w:t>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In contrast, degradation rates for nucleotides participating in Watson-Crick base pairing interactions were independent of solution conditions. Thus, we observed a trend of protection from degradation in artificial cytoplasm</w:t>
      </w:r>
      <w:r w:rsidR="00422014">
        <w:t xml:space="preserve"> for SS and NC bases specifically</w:t>
      </w:r>
      <w:r w:rsidRPr="00935500">
        <w:t>,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407A6ACC" w:rsidR="00935500" w:rsidRPr="00935500" w:rsidRDefault="00935500" w:rsidP="00664582">
      <w:pPr>
        <w:pStyle w:val="TAMainText"/>
      </w:pPr>
      <w:r w:rsidRPr="00935500">
        <w:t xml:space="preserve">We repeated our degradation assay with the </w:t>
      </w:r>
      <w:r w:rsidR="00422014">
        <w:t>self-</w:t>
      </w:r>
      <w:r w:rsidRPr="00935500">
        <w:t>cleaved</w:t>
      </w:r>
      <w:r w:rsidR="00422014">
        <w:t xml:space="preserve"> </w:t>
      </w:r>
      <w:r w:rsidRPr="00935500">
        <w:t>CPEB3 ribozyme and yeast tRNA</w:t>
      </w:r>
      <w:r w:rsidRPr="00935500">
        <w:rPr>
          <w:vertAlign w:val="superscript"/>
        </w:rPr>
        <w:t>phe</w:t>
      </w:r>
      <w:r w:rsidRPr="00935500">
        <w:t xml:space="preserve">, to test </w:t>
      </w:r>
      <w:r w:rsidR="000E3415">
        <w:t>if the</w:t>
      </w:r>
      <w:r w:rsidRPr="00935500">
        <w:t xml:space="preserve"> </w:t>
      </w:r>
      <w:r w:rsidR="000E3415">
        <w:t xml:space="preserve">protection from </w:t>
      </w:r>
      <w:r w:rsidRPr="00935500">
        <w:t xml:space="preserve">degradation in artificial cytoplasm was broadly applicable (SI </w:t>
      </w:r>
      <w:r w:rsidR="00B573D6">
        <w:t>F</w:t>
      </w:r>
      <w:r w:rsidRPr="00935500">
        <w:t>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that degradation rates </w:t>
      </w:r>
      <w:r w:rsidR="00062BEE">
        <w:t>we</w:t>
      </w:r>
      <w:r w:rsidRPr="00935500">
        <w:t>re partially dependent on the strength of Mg</w:t>
      </w:r>
      <w:r w:rsidRPr="00935500">
        <w:rPr>
          <w:vertAlign w:val="superscript"/>
        </w:rPr>
        <w:t>2+</w:t>
      </w:r>
      <w:r w:rsidRPr="00935500">
        <w:t xml:space="preserve"> chelation. Likewise, the degradation rates for residues that </w:t>
      </w:r>
      <w:r w:rsidR="00683DE0">
        <w:t>we</w:t>
      </w:r>
      <w:r w:rsidRPr="00935500">
        <w:t>re predicted to participate in non-canonical tertiary contacts were reduced in 2 mM free Mg</w:t>
      </w:r>
      <w:r w:rsidRPr="00935500">
        <w:rPr>
          <w:vertAlign w:val="superscript"/>
        </w:rPr>
        <w:t>2+</w:t>
      </w:r>
      <w:r w:rsidRPr="00935500">
        <w:t>, Eco80, and NTPCM</w:t>
      </w:r>
      <w:r w:rsidR="000E3415">
        <w:t>,</w:t>
      </w:r>
      <w:r w:rsidRPr="00935500">
        <w:t xml:space="preserve"> but not WMCM, in comparison to the 25 mM free Mg</w:t>
      </w:r>
      <w:r w:rsidRPr="00935500">
        <w:rPr>
          <w:vertAlign w:val="superscript"/>
        </w:rPr>
        <w:t>2+</w:t>
      </w:r>
      <w:r w:rsidRPr="00935500">
        <w:t xml:space="preserve"> condition, further indicating that degradation rates </w:t>
      </w:r>
      <w:r w:rsidR="00062BEE">
        <w:t>we</w:t>
      </w:r>
      <w:r w:rsidRPr="00935500">
        <w:t>re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2E7B460F" w:rsidR="00935500" w:rsidRPr="00935500" w:rsidRDefault="00935500" w:rsidP="00664582">
      <w:pPr>
        <w:pStyle w:val="TAMainText"/>
      </w:pPr>
      <w:r w:rsidRPr="00935500">
        <w:t>Yeast tRNA</w:t>
      </w:r>
      <w:r w:rsidRPr="00935500">
        <w:rPr>
          <w:vertAlign w:val="superscript"/>
        </w:rPr>
        <w:t>phe</w:t>
      </w:r>
      <w:r w:rsidRPr="00935500">
        <w:t xml:space="preserve"> exhibits almost no in-line degradation except for the single</w:t>
      </w:r>
      <w:r w:rsidR="00732020">
        <w:t>-</w:t>
      </w:r>
      <w:r w:rsidRPr="00935500">
        <w:t xml:space="preserve">stranded nucleotides in the P3 stem loop, termed the anticodon loop (SI </w:t>
      </w:r>
      <w:r w:rsidR="00B573D6">
        <w:t>F</w:t>
      </w:r>
      <w:r w:rsidRPr="00935500">
        <w:t xml:space="preserve">igure </w:t>
      </w:r>
      <w:r w:rsidR="00062BEE">
        <w:t>10</w:t>
      </w:r>
      <w:r w:rsidRPr="00935500">
        <w:t>D</w:t>
      </w:r>
      <w:r w:rsidR="00FD5268">
        <w:t xml:space="preserve">). </w:t>
      </w:r>
      <w:r w:rsidRPr="00935500">
        <w:t>Single</w:t>
      </w:r>
      <w:r w:rsidR="00732020">
        <w:t>-</w:t>
      </w:r>
      <w:r w:rsidRPr="00935500">
        <w:t>stranded nucleotides showed reduced degradation rates in the 2 mM free Mg</w:t>
      </w:r>
      <w:r w:rsidRPr="00935500">
        <w:rPr>
          <w:vertAlign w:val="superscript"/>
        </w:rPr>
        <w:t>2+</w:t>
      </w:r>
      <w:r w:rsidRPr="00935500">
        <w:t>, Eco80, and NTPCM conditions in comparison to the 25 mM free</w:t>
      </w:r>
      <w:r w:rsidR="007C6EDC" w:rsidRPr="007C6EDC">
        <w:t xml:space="preserve"> </w:t>
      </w:r>
      <w:r w:rsidR="007C6EDC" w:rsidRPr="00935500">
        <w:t>Mg</w:t>
      </w:r>
      <w:r w:rsidR="007C6EDC" w:rsidRPr="00935500">
        <w:rPr>
          <w:vertAlign w:val="superscript"/>
        </w:rPr>
        <w:t>2+</w:t>
      </w:r>
      <w:r w:rsidRPr="00935500">
        <w:t xml:space="preserve"> condition, and degradation rates recovered in WMCM</w:t>
      </w:r>
      <w:r w:rsidR="00943E3A" w:rsidRPr="00935500">
        <w:t xml:space="preserve"> (Figure 3</w:t>
      </w:r>
      <w:r w:rsidR="00943E3A">
        <w:t>F</w:t>
      </w:r>
      <w:r w:rsidR="00943E3A" w:rsidRPr="00935500">
        <w:t>)</w:t>
      </w:r>
      <w:r w:rsidRPr="00935500">
        <w:t xml:space="preserve">. Degradation rates were constant across conditions for nucleotides that form Watson-Crick base pairs and non-canonical contacts, which is different than the increased degradation observed for nucleotides that form non-canonical </w:t>
      </w:r>
      <w:r w:rsidR="00F126DF">
        <w:t>contacts</w:t>
      </w:r>
      <w:r w:rsidRPr="00935500">
        <w:t xml:space="preserve"> in the guanine riboswitch aptamer and the CPEB3 ribozyme. One possible explanation is that the tertiary structure of tRNA</w:t>
      </w:r>
      <w:r w:rsidRPr="00935500">
        <w:rPr>
          <w:vertAlign w:val="superscript"/>
        </w:rPr>
        <w:t>phe</w:t>
      </w:r>
      <w:r w:rsidRPr="00935500">
        <w:t xml:space="preserve"> </w:t>
      </w:r>
      <w:r w:rsidR="00943E3A">
        <w:t>is</w:t>
      </w:r>
      <w:r w:rsidRPr="00935500">
        <w:t xml:space="preserve"> less dynamic than the tertiary structure of the guanine riboswitch aptamer and the CPEB3 ribozyme, thus reducing the degradation rates in regions that participate in non-canonical tertiary interactions to the baseline levels.</w:t>
      </w:r>
    </w:p>
    <w:p w14:paraId="5F478EAD" w14:textId="6EC12EB8" w:rsidR="00935500" w:rsidRPr="00935500" w:rsidRDefault="00F126DF" w:rsidP="00664582">
      <w:pPr>
        <w:pStyle w:val="TAMainText"/>
      </w:pPr>
      <w:r>
        <w:t>O</w:t>
      </w:r>
      <w:r w:rsidR="00935500" w:rsidRPr="00935500">
        <w:t>verall, the in-line degradation assay indicated that Eco80 and NTPCM protect RNA from Mg</w:t>
      </w:r>
      <w:r w:rsidR="00935500" w:rsidRPr="00935500">
        <w:rPr>
          <w:vertAlign w:val="superscript"/>
        </w:rPr>
        <w:t>2+</w:t>
      </w:r>
      <w:r w:rsidR="00732020" w:rsidRPr="00732020">
        <w:t>-</w:t>
      </w:r>
      <w:r w:rsidR="00935500" w:rsidRPr="00935500">
        <w:t>OH</w:t>
      </w:r>
      <w:r w:rsidR="00935500" w:rsidRPr="00935500">
        <w:rPr>
          <w:vertAlign w:val="superscript"/>
        </w:rPr>
        <w:t>-</w:t>
      </w:r>
      <w:r w:rsidR="00935500" w:rsidRPr="00935500">
        <w:t xml:space="preserve">-mediated </w:t>
      </w:r>
      <w:r w:rsidR="00935500" w:rsidRPr="00935500">
        <w:lastRenderedPageBreak/>
        <w:t>degradation in structural regions that are susceptible to in-line cleavage, even though both artificial cytoplasms have relatively high concentrations of total Mg</w:t>
      </w:r>
      <w:r w:rsidR="00935500" w:rsidRPr="00935500">
        <w:rPr>
          <w:vertAlign w:val="superscript"/>
        </w:rPr>
        <w:t>2+</w:t>
      </w:r>
      <w:r w:rsidR="00935500" w:rsidRPr="00935500">
        <w:t>. WMCM show</w:t>
      </w:r>
      <w:r w:rsidR="00062BEE">
        <w:t>ed</w:t>
      </w:r>
      <w:r w:rsidR="00935500" w:rsidRPr="00935500">
        <w:t xml:space="preserve"> an intermediate effect between the high degradation rates in the 25 mM free Mg</w:t>
      </w:r>
      <w:r w:rsidR="00935500" w:rsidRPr="00935500">
        <w:rPr>
          <w:vertAlign w:val="superscript"/>
        </w:rPr>
        <w:t>2+</w:t>
      </w:r>
      <w:r w:rsidR="00935500" w:rsidRPr="00935500">
        <w:t xml:space="preserve"> condition and the low degradation rates in 2 mM free Mg</w:t>
      </w:r>
      <w:r w:rsidR="00935500" w:rsidRPr="000A1506">
        <w:rPr>
          <w:vertAlign w:val="superscript"/>
        </w:rPr>
        <w:t>2+</w:t>
      </w:r>
      <w:r w:rsidR="00935500" w:rsidRPr="00935500">
        <w:t>, Eco80, and NTPCM</w:t>
      </w:r>
      <w:r w:rsidR="00062BEE">
        <w:t xml:space="preserve"> conditions</w:t>
      </w:r>
      <w:r w:rsidR="00935500" w:rsidRPr="00935500">
        <w:t xml:space="preserve">, indicating that degradation rates </w:t>
      </w:r>
      <w:r w:rsidR="00062BEE">
        <w:t>we</w:t>
      </w:r>
      <w:r w:rsidR="00935500" w:rsidRPr="00935500">
        <w:t>re dependent on Mg</w:t>
      </w:r>
      <w:r w:rsidR="00935500" w:rsidRPr="00935500">
        <w:rPr>
          <w:vertAlign w:val="superscript"/>
        </w:rPr>
        <w:t>2+</w:t>
      </w:r>
      <w:r w:rsidR="00732020">
        <w:t>-</w:t>
      </w:r>
      <w:r w:rsidR="00935500" w:rsidRPr="00935500">
        <w:t>chelation strength (see Discussion).</w:t>
      </w:r>
    </w:p>
    <w:p w14:paraId="57396980" w14:textId="6CB04588" w:rsidR="00935500" w:rsidRPr="00664582" w:rsidRDefault="00935500" w:rsidP="00D374B0">
      <w:pPr>
        <w:pStyle w:val="TAMainText"/>
      </w:pPr>
      <w:r w:rsidRPr="00270841">
        <w:rPr>
          <w:i/>
          <w:iCs/>
        </w:rPr>
        <w:t>Eco80 support</w:t>
      </w:r>
      <w:r w:rsidR="00943E3A" w:rsidRPr="00270841">
        <w:rPr>
          <w:i/>
          <w:iCs/>
        </w:rPr>
        <w:t>s</w:t>
      </w:r>
      <w:r w:rsidRPr="00270841">
        <w:rPr>
          <w:i/>
          <w:iCs/>
        </w:rPr>
        <w:t xml:space="preserve"> RNA catalysis</w:t>
      </w:r>
    </w:p>
    <w:p w14:paraId="6EBD2F35" w14:textId="665B7547" w:rsidR="00201068" w:rsidRPr="002356B3" w:rsidRDefault="00935500" w:rsidP="005D4B08">
      <w:pPr>
        <w:pStyle w:val="TAMainText"/>
        <w:rPr>
          <w:b/>
          <w:bCs/>
        </w:rPr>
      </w:pPr>
      <w:r w:rsidRPr="00935500">
        <w:t>Weak metabolite-chelated Mg</w:t>
      </w:r>
      <w:r w:rsidRPr="00935500">
        <w:rPr>
          <w:vertAlign w:val="superscript"/>
        </w:rPr>
        <w:t>2+</w:t>
      </w:r>
      <w:r w:rsidRPr="00935500">
        <w:t xml:space="preserve"> is known to promote catalysis by ribozymes. For example, CPEB3</w:t>
      </w:r>
      <w:r w:rsidR="00C3388F">
        <w:t xml:space="preserve"> </w:t>
      </w:r>
      <w:r w:rsidRPr="00935500">
        <w:t xml:space="preserve">ribozyme catalysis is enhanced </w:t>
      </w:r>
      <w:r w:rsidR="00943E3A">
        <w:t>~</w:t>
      </w:r>
      <w:r w:rsidRPr="00935500">
        <w:t xml:space="preserve">1.6-fold by </w:t>
      </w:r>
      <w:r w:rsidR="006D2F6D">
        <w:t xml:space="preserve">an estimated </w:t>
      </w:r>
      <w:r w:rsidRPr="00935500">
        <w:t>2 mM free Mg</w:t>
      </w:r>
      <w:r w:rsidRPr="00935500">
        <w:rPr>
          <w:vertAlign w:val="superscript"/>
        </w:rPr>
        <w:t>2+</w:t>
      </w:r>
      <w:r w:rsidRPr="00935500">
        <w:t xml:space="preserve"> in solution with 11.3 mM glutamate-chelated Mg</w:t>
      </w:r>
      <w:r w:rsidRPr="000A1506">
        <w:rPr>
          <w:vertAlign w:val="superscript"/>
        </w:rPr>
        <w:t>2+</w:t>
      </w:r>
      <w:r w:rsidRPr="00935500">
        <w:t>, in comparison to catalysis in 2 mM free Mg</w:t>
      </w:r>
      <w:r w:rsidRPr="00935500">
        <w:rPr>
          <w:vertAlign w:val="superscript"/>
        </w:rPr>
        <w:t>2+</w:t>
      </w:r>
      <w:r w:rsidRPr="00935500">
        <w:t xml:space="preserve"> alone.</w:t>
      </w:r>
      <w:r w:rsidRPr="00935500">
        <w:fldChar w:fldCharType="begin"/>
      </w:r>
      <w:r w:rsidR="00F02720">
        <w:instrText xml:space="preserve"> ADDIN ZOTERO_ITEM CSL_CITATION {"citationID":"a5lmslneig","properties":{"formattedCitation":"\\super 24\\nosupersub{}","plainCitation":"24","noteIndex":0},"citationItems":[{"id":361,"uris":["http://zotero.org/users/4485201/items/K6BB67AV"],"itemData":{"id":361,"type":"article-journal","abstract":"The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F02720" w:rsidRPr="00F02720">
        <w:rPr>
          <w:szCs w:val="24"/>
          <w:vertAlign w:val="superscript"/>
        </w:rPr>
        <w:t>24</w:t>
      </w:r>
      <w:r w:rsidRPr="00935500">
        <w:fldChar w:fldCharType="end"/>
      </w:r>
      <w:r w:rsidRPr="00935500">
        <w:t xml:space="preserve"> Thus, we hypothesized that Eco80 metabolites would also promote CPEB3 catalysis.</w:t>
      </w:r>
    </w:p>
    <w:p w14:paraId="0AAFD101" w14:textId="14AD900D" w:rsidR="003E26FC" w:rsidRPr="003E26FC" w:rsidRDefault="00935500" w:rsidP="00664582">
      <w:pPr>
        <w:pStyle w:val="TAMainText"/>
        <w:rPr>
          <w:b/>
          <w:bCs/>
        </w:rPr>
      </w:pPr>
      <w:r w:rsidRPr="00935500">
        <w:t>We compared CPEB3</w:t>
      </w:r>
      <w:r w:rsidR="00C3388F">
        <w:t xml:space="preserve"> </w:t>
      </w:r>
      <w:r w:rsidRPr="00935500">
        <w:t>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w:t>
      </w:r>
      <w:r w:rsidR="00073BDC">
        <w:t xml:space="preserve"> All conditions contain</w:t>
      </w:r>
      <w:r w:rsidR="00535F20">
        <w:t>ed</w:t>
      </w:r>
      <w:r w:rsidR="00073BDC">
        <w:t xml:space="preserve"> 240 mM Na</w:t>
      </w:r>
      <w:r w:rsidR="00073BDC" w:rsidRPr="00073BDC">
        <w:rPr>
          <w:vertAlign w:val="superscript"/>
        </w:rPr>
        <w:t>+</w:t>
      </w:r>
      <w:r w:rsidR="00073BDC">
        <w:t xml:space="preserve"> and 140 mM K</w:t>
      </w:r>
      <w:r w:rsidR="00073BDC" w:rsidRPr="00073BDC">
        <w:rPr>
          <w:vertAlign w:val="superscript"/>
        </w:rPr>
        <w:t>+</w:t>
      </w:r>
      <w:r w:rsidR="00073BDC">
        <w:t>.</w:t>
      </w:r>
      <w:r w:rsidRPr="00935500">
        <w:t xml:space="preserve"> Briefly, we purified full length CPEB3 ribozyme (Figure 4A), incubated </w:t>
      </w:r>
      <w:r w:rsidR="00943E3A">
        <w:t>it</w:t>
      </w:r>
      <w:r w:rsidRPr="00935500">
        <w:t xml:space="preserve"> in artificial cytoplasm, fractionated time points on a denaturing acrylamide gel, and calculated the fraction cleaved from the relative intensity of cleaved and uncleaved RNA bands (SI Figure 11). </w:t>
      </w:r>
      <w:r w:rsidR="00053A45">
        <w:t>The f</w:t>
      </w:r>
      <w:r w:rsidRPr="00935500">
        <w:t>raction cleaved as a function of time</w:t>
      </w:r>
      <w:r w:rsidR="0046413D">
        <w:t xml:space="preserve"> </w:t>
      </w:r>
      <w:r w:rsidRPr="00935500">
        <w:t>was fit to a single</w:t>
      </w:r>
      <w:r w:rsidR="00732020">
        <w:t>-</w:t>
      </w:r>
      <w:r w:rsidRPr="00935500">
        <w:t>exponential equation to estimate the reaction rate constant (Figure 4B).</w:t>
      </w:r>
    </w:p>
    <w:p w14:paraId="15161938" w14:textId="4346015D" w:rsidR="002356B3" w:rsidRPr="002356B3" w:rsidRDefault="00943E3A" w:rsidP="00664582">
      <w:pPr>
        <w:pStyle w:val="TAMainText"/>
        <w:rPr>
          <w:b/>
          <w:bCs/>
        </w:rPr>
      </w:pPr>
      <w:r>
        <w:t>I</w:t>
      </w:r>
      <w:r w:rsidRPr="00935500">
        <w:t>n comparison to the 2 mM free Mg</w:t>
      </w:r>
      <w:r w:rsidRPr="00935500">
        <w:rPr>
          <w:vertAlign w:val="superscript"/>
        </w:rPr>
        <w:t>2+</w:t>
      </w:r>
      <w:r w:rsidRPr="00935500">
        <w:t xml:space="preserve"> control</w:t>
      </w:r>
      <w:r>
        <w:t>,</w:t>
      </w:r>
      <w:r w:rsidRPr="00935500">
        <w:t xml:space="preserve"> </w:t>
      </w:r>
      <w:r w:rsidR="00935500" w:rsidRPr="00935500">
        <w:t xml:space="preserve">CPEB3 ribozyme catalysis was </w:t>
      </w:r>
      <w:r>
        <w:t xml:space="preserve">modestly </w:t>
      </w:r>
      <w:r w:rsidR="00935500" w:rsidRPr="00935500">
        <w:t xml:space="preserve">reduced in all conditions (Figure 4C). Surprisingly, CPEB3 catalysis was reduced in Eco80 </w:t>
      </w:r>
      <w:r w:rsidR="007C6EDC">
        <w:t xml:space="preserve">by </w:t>
      </w:r>
      <w:r>
        <w:t>~</w:t>
      </w:r>
      <w:r w:rsidR="00935500" w:rsidRPr="00935500">
        <w:t>1/2 in comparison to the 2 mM free Mg</w:t>
      </w:r>
      <w:r w:rsidR="00935500" w:rsidRPr="00935500">
        <w:rPr>
          <w:vertAlign w:val="superscript"/>
        </w:rPr>
        <w:t>2+</w:t>
      </w:r>
      <w:r w:rsidR="00935500" w:rsidRPr="00935500">
        <w:t xml:space="preserve"> control, despite the 31.6 mM total Mg</w:t>
      </w:r>
      <w:r w:rsidR="00935500" w:rsidRPr="00935500">
        <w:rPr>
          <w:vertAlign w:val="superscript"/>
        </w:rPr>
        <w:t>2+</w:t>
      </w:r>
      <w:r w:rsidR="00935500" w:rsidRPr="00935500">
        <w:t xml:space="preserve"> in Eco80. CPEB3 catalysis was reduced by </w:t>
      </w:r>
      <w:r>
        <w:t>~</w:t>
      </w:r>
      <w:r w:rsidR="00935500" w:rsidRPr="00935500">
        <w:t>1/3 in NTPCM in comparison to the 2 mM free Mg</w:t>
      </w:r>
      <w:r w:rsidR="00935500" w:rsidRPr="00935500">
        <w:rPr>
          <w:vertAlign w:val="superscript"/>
        </w:rPr>
        <w:t>2+</w:t>
      </w:r>
      <w:r w:rsidR="00935500" w:rsidRPr="00935500">
        <w:t xml:space="preserve"> control, an </w:t>
      </w:r>
      <w:r>
        <w:t>slightly</w:t>
      </w:r>
      <w:r w:rsidR="00935500" w:rsidRPr="00935500">
        <w:t xml:space="preserve"> stronger </w:t>
      </w:r>
      <w:r>
        <w:t>inhibitory effect</w:t>
      </w:r>
      <w:r w:rsidR="00935500" w:rsidRPr="00935500">
        <w:t xml:space="preserve"> than Eco80. In contrast, CPEB3 catalysis was enhanced </w:t>
      </w:r>
      <w:r>
        <w:t>~</w:t>
      </w:r>
      <w:r w:rsidR="00935500" w:rsidRPr="00935500">
        <w:t>1.3 fold in WMCM, similar to the enhancement observed for glutamate-chelated Mg</w:t>
      </w:r>
      <w:r w:rsidR="00935500" w:rsidRPr="00935500">
        <w:rPr>
          <w:vertAlign w:val="superscript"/>
        </w:rPr>
        <w:t>2+</w:t>
      </w:r>
      <w:r w:rsidR="00935500" w:rsidRPr="00935500">
        <w:t>.</w:t>
      </w:r>
      <w:r w:rsidR="003E26FC">
        <w:fldChar w:fldCharType="begin"/>
      </w:r>
      <w:r w:rsidR="00F02720">
        <w:instrText xml:space="preserve"> ADDIN ZOTERO_ITEM CSL_CITATION {"citationID":"dccQgsC9","properties":{"formattedCitation":"\\super 24\\nosupersub{}","plainCitation":"24","noteIndex":0},"citationItems":[{"id":361,"uris":["http://zotero.org/users/4485201/items/K6BB67AV"],"itemData":{"id":361,"type":"article-journal","abstract":"The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3E26FC">
        <w:fldChar w:fldCharType="separate"/>
      </w:r>
      <w:r w:rsidR="00F02720" w:rsidRPr="00F02720">
        <w:rPr>
          <w:szCs w:val="24"/>
          <w:vertAlign w:val="superscript"/>
        </w:rPr>
        <w:t>24</w:t>
      </w:r>
      <w:r w:rsidR="003E26FC">
        <w:fldChar w:fldCharType="end"/>
      </w:r>
      <w:r w:rsidR="00935500" w:rsidRPr="00935500">
        <w:t xml:space="preserve"> In summary, Eco80 support</w:t>
      </w:r>
      <w:r>
        <w:t>s</w:t>
      </w:r>
      <w:r w:rsidR="00935500" w:rsidRPr="00935500">
        <w:t xml:space="preserve"> RNA catalysis </w:t>
      </w:r>
      <w:r>
        <w:t>albeit not in an</w:t>
      </w:r>
      <w:r w:rsidR="00935500" w:rsidRPr="00935500">
        <w:t xml:space="preserve"> enhance</w:t>
      </w:r>
      <w:r>
        <w:t>d</w:t>
      </w:r>
      <w:r w:rsidR="00935500" w:rsidRPr="00935500">
        <w:t xml:space="preserve"> </w:t>
      </w:r>
      <w:r>
        <w:t>fashion</w:t>
      </w:r>
      <w:r w:rsidR="00935500" w:rsidRPr="00935500">
        <w:t xml:space="preserve"> in comparison to the 2 mM free Mg</w:t>
      </w:r>
      <w:r w:rsidR="00935500" w:rsidRPr="00935500">
        <w:rPr>
          <w:vertAlign w:val="superscript"/>
        </w:rPr>
        <w:t>2+</w:t>
      </w:r>
      <w:r w:rsidR="00935500" w:rsidRPr="00935500">
        <w:t xml:space="preserve"> condition. CPEB3 reaction rates in Eco80 </w:t>
      </w:r>
      <w:r w:rsidR="00535F20">
        <w:t>we</w:t>
      </w:r>
      <w:r w:rsidR="00935500" w:rsidRPr="00935500">
        <w:t>re between the rates in WMCM and NTPCM. WMCM likely ha</w:t>
      </w:r>
      <w:r w:rsidR="00535F20">
        <w:t>d</w:t>
      </w:r>
      <w:r w:rsidR="00935500" w:rsidRPr="00935500">
        <w:t xml:space="preserve"> exposed Mg</w:t>
      </w:r>
      <w:r w:rsidR="00935500" w:rsidRPr="00935500">
        <w:rPr>
          <w:vertAlign w:val="superscript"/>
        </w:rPr>
        <w:t>2+</w:t>
      </w:r>
      <w:r w:rsidR="00935500" w:rsidRPr="00935500">
        <w:t xml:space="preserve"> to help fold the RNA, while NTPCM d</w:t>
      </w:r>
      <w:r w:rsidR="00535F20">
        <w:t>id</w:t>
      </w:r>
      <w:r w:rsidR="00935500" w:rsidRPr="00935500">
        <w:t xml:space="preserve"> not, and moreover may denature the RNA as per Figure 2 (see Discussion).</w:t>
      </w:r>
    </w:p>
    <w:p w14:paraId="0AA544AB" w14:textId="77777777" w:rsidR="00D374B0" w:rsidRPr="002211B9" w:rsidRDefault="00935500" w:rsidP="00D374B0">
      <w:pPr>
        <w:pStyle w:val="TAMainText"/>
        <w:rPr>
          <w:i/>
          <w:iCs/>
        </w:rPr>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i</w:t>
      </w:r>
      <w:r w:rsidR="003E26FC">
        <w:t>MBK</w:t>
      </w:r>
      <w:r w:rsidRPr="00935500">
        <w:t xml:space="preserve"> cells, which have a closer evolutionary relationship</w:t>
      </w:r>
      <w:r w:rsidR="0046413D">
        <w:t xml:space="preserve"> than </w:t>
      </w:r>
      <w:r w:rsidR="0046413D" w:rsidRPr="0046413D">
        <w:rPr>
          <w:i/>
        </w:rPr>
        <w:t>E. coli</w:t>
      </w:r>
      <w:r w:rsidRPr="00935500">
        <w:t xml:space="preserve"> to human cells</w:t>
      </w:r>
      <w:r w:rsidR="00535F20">
        <w:t>,</w:t>
      </w:r>
      <w:r w:rsidR="009A3C0C">
        <w:t xml:space="preserve"> where CPEB3 exists </w:t>
      </w:r>
      <w:r w:rsidR="00535F20">
        <w:t xml:space="preserve">in nature </w:t>
      </w:r>
      <w:r w:rsidRPr="00935500">
        <w:t>(Figure 4D). Absolute metabolite concentrations were compiled from the literature</w:t>
      </w:r>
      <w:r w:rsidR="003E26FC" w:rsidRPr="00935500">
        <w:fldChar w:fldCharType="begin"/>
      </w:r>
      <w:r w:rsidR="00F02720">
        <w:instrText xml:space="preserve"> ADDIN ZOTERO_ITEM CSL_CITATION {"citationID":"a1alvc9tsnu","properties":{"formattedCitation":"\\super 52\\nosupersub{}","plainCitation":"52","noteIndex":0},"citationItems":[{"id":418,"uris":["http://zotero.org/users/4485201/items/XSQXMKQ7"],"itemData":{"id":418,"type":"article-journal","container-title":"Nature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003E26FC" w:rsidRPr="00935500">
        <w:fldChar w:fldCharType="separate"/>
      </w:r>
      <w:r w:rsidR="00F02720" w:rsidRPr="00F02720">
        <w:rPr>
          <w:szCs w:val="24"/>
          <w:vertAlign w:val="superscript"/>
        </w:rPr>
        <w:t>52</w:t>
      </w:r>
      <w:r w:rsidR="003E26FC" w:rsidRPr="00935500">
        <w:fldChar w:fldCharType="end"/>
      </w:r>
      <w:r w:rsidRPr="00935500">
        <w:t xml:space="preserve"> and the 11 most abundant metabolites that comp</w:t>
      </w:r>
      <w:r w:rsidR="0046413D">
        <w:t>ris</w:t>
      </w:r>
      <w:r w:rsidRPr="00935500">
        <w:t xml:space="preserve">e 80% of the </w:t>
      </w:r>
      <w:r w:rsidR="003F53E7">
        <w:t>y</w:t>
      </w:r>
      <w:r w:rsidRPr="00935500">
        <w:t>east and mammalian metabolome were selected to</w:t>
      </w:r>
      <w:r w:rsidR="0046413D">
        <w:t xml:space="preserve"> assess</w:t>
      </w:r>
      <w:r w:rsidRPr="00935500">
        <w:t xml:space="preserve"> hypothetical Yeast80 and Mammal80 artificial cytoplasms. Estimated metabolite</w:t>
      </w:r>
      <w:r w:rsidR="0046413D">
        <w:t>-</w:t>
      </w:r>
      <w:r w:rsidRPr="00935500">
        <w:t>Mg</w:t>
      </w:r>
      <w:r w:rsidRPr="00935500">
        <w:rPr>
          <w:vertAlign w:val="superscript"/>
        </w:rPr>
        <w:t>2+</w:t>
      </w:r>
      <w:r w:rsidRPr="00935500">
        <w:t xml:space="preserve"> binding constants</w:t>
      </w:r>
      <w:r w:rsidRPr="00935500">
        <w:fldChar w:fldCharType="begin"/>
      </w:r>
      <w:r w:rsidR="00F02720">
        <w:instrText xml:space="preserve"> ADDIN ZOTERO_ITEM CSL_CITATION {"citationID":"a1nub193qab","properties":{"formattedCitation":"\\super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were used to classify each metabolite in Yeast80 and Mammal80 as</w:t>
      </w:r>
      <w:r w:rsidR="00073BDC">
        <w:t xml:space="preserve"> </w:t>
      </w:r>
      <w:r w:rsidRPr="00935500">
        <w:t>strong (NTP</w:t>
      </w:r>
      <w:r w:rsidR="00073BDC">
        <w:t>CM</w:t>
      </w:r>
      <w:r w:rsidRPr="00935500">
        <w:t>) or weak Mg</w:t>
      </w:r>
      <w:r w:rsidRPr="00935500">
        <w:rPr>
          <w:vertAlign w:val="superscript"/>
        </w:rPr>
        <w:t>2+</w:t>
      </w:r>
      <w:r w:rsidRPr="00935500">
        <w:t xml:space="preserve"> chelator</w:t>
      </w:r>
      <w:r w:rsidR="00073BDC">
        <w:t>s</w:t>
      </w:r>
      <w:r w:rsidRPr="00935500">
        <w:t>.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w:t>
      </w:r>
      <w:r w:rsidR="0046413D">
        <w:t xml:space="preserve">only </w:t>
      </w:r>
      <w:r w:rsidRPr="00935500">
        <w:t>~4 mM strong Mg</w:t>
      </w:r>
      <w:r w:rsidRPr="00535F20">
        <w:rPr>
          <w:vertAlign w:val="superscript"/>
        </w:rPr>
        <w:t>2+</w:t>
      </w:r>
      <w:r w:rsidRPr="00935500">
        <w:t xml:space="preserve"> chelators. (Figure 4D). Thus, the 1.3-fold rate enhancement in </w:t>
      </w:r>
      <w:r w:rsidR="00535F20">
        <w:t xml:space="preserve">WMCM </w:t>
      </w:r>
      <w:r w:rsidR="0046413D">
        <w:t>is</w:t>
      </w:r>
      <w:r w:rsidRPr="00935500">
        <w:t xml:space="preserve"> </w:t>
      </w:r>
      <w:r w:rsidRPr="00935500">
        <w:t>more relevant to CPEB3 function in human cells than the rate decrease in Eco80.</w:t>
      </w:r>
    </w:p>
    <w:p w14:paraId="0148128A" w14:textId="77777777" w:rsidR="00D374B0" w:rsidRDefault="00D374B0" w:rsidP="00D374B0">
      <w:pPr>
        <w:pStyle w:val="TAMainText"/>
      </w:pPr>
      <w:r>
        <w:rPr>
          <w:noProof/>
        </w:rPr>
        <w:drawing>
          <wp:inline distT="0" distB="0" distL="0" distR="0" wp14:anchorId="7325B2A7" wp14:editId="0843B1B3">
            <wp:extent cx="2926086" cy="3931928"/>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a:stretch>
                      <a:fillRect/>
                    </a:stretch>
                  </pic:blipFill>
                  <pic:spPr>
                    <a:xfrm>
                      <a:off x="0" y="0"/>
                      <a:ext cx="2926086" cy="3931928"/>
                    </a:xfrm>
                    <a:prstGeom prst="rect">
                      <a:avLst/>
                    </a:prstGeom>
                  </pic:spPr>
                </pic:pic>
              </a:graphicData>
            </a:graphic>
          </wp:inline>
        </w:drawing>
      </w:r>
    </w:p>
    <w:p w14:paraId="44FBF75F" w14:textId="77777777" w:rsidR="00D374B0" w:rsidRPr="00664582" w:rsidRDefault="00D374B0" w:rsidP="00D374B0">
      <w:pPr>
        <w:pStyle w:val="VAFigureCaption"/>
      </w:pPr>
      <w:r w:rsidRPr="002211B9">
        <w:rPr>
          <w:b/>
          <w:bCs/>
        </w:rPr>
        <w:t>Figure 4</w:t>
      </w:r>
      <w:r w:rsidRPr="007A6844">
        <w:t xml:space="preserve">  </w:t>
      </w:r>
      <w:r>
        <w:t xml:space="preserve">Eco80 </w:t>
      </w:r>
      <w:r w:rsidRPr="007A6844">
        <w:t>support</w:t>
      </w:r>
      <w:r>
        <w:t>s</w:t>
      </w:r>
      <w:r w:rsidRPr="007A6844">
        <w:t xml:space="preserve"> CPEB3</w:t>
      </w:r>
      <w:r>
        <w:t>-</w:t>
      </w:r>
      <w:r w:rsidRPr="007A6844">
        <w:t xml:space="preserve">ribozyme catalysis. </w:t>
      </w:r>
      <w:r w:rsidRPr="002211B9">
        <w:rPr>
          <w:b/>
          <w:bCs/>
        </w:rPr>
        <w:t>(A)</w:t>
      </w:r>
      <w:r w:rsidRPr="007A6844">
        <w:t xml:space="preserve"> Secondary structure of the uncleaved CPEB3 ribozyme. </w:t>
      </w:r>
      <w:r w:rsidRPr="002211B9">
        <w:rPr>
          <w:b/>
          <w:bCs/>
        </w:rPr>
        <w:t>(B)</w:t>
      </w:r>
      <w:r w:rsidRPr="007A6844">
        <w:t xml:space="preserve"> Fraction cleaved CPEB3 as a function of time fit to a single exponential. Four technical replicates are displayed. </w:t>
      </w:r>
      <w:r>
        <w:t>The labels ‘</w:t>
      </w:r>
      <w:r w:rsidRPr="007A6844">
        <w:t>2 mM</w:t>
      </w:r>
      <w:r>
        <w:t xml:space="preserve"> Free’</w:t>
      </w:r>
      <w:r w:rsidRPr="007A6844">
        <w:t xml:space="preserve"> and </w:t>
      </w:r>
      <w:r>
        <w:t>‘</w:t>
      </w:r>
      <w:r w:rsidRPr="007A6844">
        <w:t xml:space="preserve">25 mM </w:t>
      </w:r>
      <w:r>
        <w:t>F</w:t>
      </w:r>
      <w:r w:rsidRPr="007A6844">
        <w:t>ree</w:t>
      </w:r>
      <w:r>
        <w:t>’</w:t>
      </w:r>
      <w:r w:rsidRPr="007A6844">
        <w:t xml:space="preserve"> refer to the Mg</w:t>
      </w:r>
      <w:r w:rsidRPr="00EC5391">
        <w:rPr>
          <w:vertAlign w:val="superscript"/>
        </w:rPr>
        <w:t>2+</w:t>
      </w:r>
      <w:r w:rsidRPr="007A6844">
        <w:t xml:space="preserve"> concentration. All conditions contain a background of 240 mM Na</w:t>
      </w:r>
      <w:r w:rsidRPr="00EC5391">
        <w:rPr>
          <w:vertAlign w:val="superscript"/>
        </w:rPr>
        <w:t>+</w:t>
      </w:r>
      <w:r w:rsidRPr="007A6844">
        <w:t xml:space="preserve"> and 140 mM K</w:t>
      </w:r>
      <w:r w:rsidRPr="00EC5391">
        <w:rPr>
          <w:vertAlign w:val="superscript"/>
        </w:rPr>
        <w:t>+</w:t>
      </w:r>
      <w:r w:rsidRPr="007A6844">
        <w:t>. Enough total Mg</w:t>
      </w:r>
      <w:r w:rsidRPr="00EC5391">
        <w:rPr>
          <w:vertAlign w:val="superscript"/>
        </w:rPr>
        <w:t>2+</w:t>
      </w:r>
      <w:r w:rsidRPr="007A6844">
        <w:t xml:space="preserve"> was added to Eco80, NTPCM, and WMCM to maintain a 2 mM free Mg</w:t>
      </w:r>
      <w:r w:rsidRPr="00EC5391">
        <w:rPr>
          <w:vertAlign w:val="superscript"/>
        </w:rPr>
        <w:t>2+</w:t>
      </w:r>
      <w:r w:rsidRPr="007A6844">
        <w:t xml:space="preserve"> concentration. </w:t>
      </w:r>
      <w:r w:rsidRPr="002211B9">
        <w:rPr>
          <w:b/>
          <w:bCs/>
        </w:rPr>
        <w:t>(C)</w:t>
      </w:r>
      <w:r w:rsidRPr="007A6844">
        <w:t xml:space="preserve"> </w:t>
      </w:r>
      <w:r>
        <w:t>R</w:t>
      </w:r>
      <w:r w:rsidRPr="007A6844">
        <w:t>ate constant (</w:t>
      </w:r>
      <w:r w:rsidRPr="0046413D">
        <w:rPr>
          <w:i/>
        </w:rPr>
        <w:t>k</w:t>
      </w:r>
      <w:r w:rsidRPr="007A6844">
        <w:t xml:space="preserve">) for the CPEB3 ribozyme in different conditions. </w:t>
      </w:r>
      <w:r w:rsidRPr="0046413D">
        <w:rPr>
          <w:i/>
        </w:rPr>
        <w:t>k</w:t>
      </w:r>
      <w:r w:rsidRPr="004E58B5">
        <w:rPr>
          <w:vertAlign w:val="subscript"/>
        </w:rPr>
        <w:t>rel</w:t>
      </w:r>
      <w:r w:rsidRPr="007A6844">
        <w:t xml:space="preserve"> is the relative rate constant in comparison to the 2 mM free Mg</w:t>
      </w:r>
      <w:r w:rsidRPr="00EC5391">
        <w:rPr>
          <w:vertAlign w:val="superscript"/>
        </w:rPr>
        <w:t>2+</w:t>
      </w:r>
      <w:r w:rsidRPr="007A6844">
        <w:t xml:space="preserve"> condition. </w:t>
      </w:r>
      <w:r w:rsidRPr="002211B9">
        <w:rPr>
          <w:b/>
          <w:bCs/>
        </w:rPr>
        <w:t>(D)</w:t>
      </w:r>
      <w:r w:rsidRPr="007A6844">
        <w:t xml:space="preserve"> Composition of artificial cytoplasms </w:t>
      </w:r>
      <w:r>
        <w:t>comprised</w:t>
      </w:r>
      <w:r w:rsidRPr="007A6844">
        <w:t xml:space="preserve"> of 80% of yeast and mammalian i</w:t>
      </w:r>
      <w:r>
        <w:t>MBK</w:t>
      </w:r>
      <w:r w:rsidRPr="007A6844">
        <w:t xml:space="preserve"> metabolites, termed </w:t>
      </w:r>
      <w:r>
        <w:t>‘</w:t>
      </w:r>
      <w:r w:rsidRPr="007A6844">
        <w:t>Yeast80</w:t>
      </w:r>
      <w:r>
        <w:t>’</w:t>
      </w:r>
      <w:r w:rsidRPr="007A6844">
        <w:t xml:space="preserve"> and </w:t>
      </w:r>
      <w:r>
        <w:t>‘</w:t>
      </w:r>
      <w:r w:rsidRPr="007A6844">
        <w:t>Mammal80</w:t>
      </w:r>
      <w:r>
        <w:t>’,</w:t>
      </w:r>
      <w:r w:rsidRPr="007A6844">
        <w:t xml:space="preserve"> respectively, compared to the composition of Eco80. Each box represents one abundant metabolite. </w:t>
      </w:r>
      <w:r>
        <w:t>‘</w:t>
      </w:r>
      <w:r w:rsidRPr="007A6844">
        <w:t>NTPCM</w:t>
      </w:r>
      <w:r>
        <w:t>’</w:t>
      </w:r>
      <w:r w:rsidRPr="007A6844">
        <w:t xml:space="preserve"> represents nucleotide metabolites</w:t>
      </w:r>
      <w:r>
        <w:t>,</w:t>
      </w:r>
      <w:r w:rsidRPr="007A6844">
        <w:t xml:space="preserve"> and </w:t>
      </w:r>
      <w:r>
        <w:t>‘</w:t>
      </w:r>
      <w:r w:rsidRPr="007A6844">
        <w:t>WMCM</w:t>
      </w:r>
      <w:r>
        <w:t>’</w:t>
      </w:r>
      <w:r w:rsidRPr="007A6844">
        <w:t xml:space="preserve"> represents metabolites</w:t>
      </w:r>
      <w:r>
        <w:t xml:space="preserve"> which</w:t>
      </w:r>
      <w:r w:rsidRPr="007A6844">
        <w:t xml:space="preserve"> </w:t>
      </w:r>
      <w:r>
        <w:t>we</w:t>
      </w:r>
      <w:r w:rsidRPr="007A6844">
        <w:t>re expected to weakly chelate Mg</w:t>
      </w:r>
      <w:r w:rsidRPr="009A3C0C">
        <w:rPr>
          <w:vertAlign w:val="superscript"/>
        </w:rPr>
        <w:t>2+</w:t>
      </w:r>
      <w:r w:rsidRPr="007A6844">
        <w:t xml:space="preserve"> with K</w:t>
      </w:r>
      <w:r w:rsidRPr="009A3C0C">
        <w:rPr>
          <w:vertAlign w:val="subscript"/>
        </w:rPr>
        <w:t>D</w:t>
      </w:r>
      <w:r w:rsidRPr="007A6844">
        <w:t>s greater than 2 mM.</w:t>
      </w:r>
    </w:p>
    <w:p w14:paraId="497994D0" w14:textId="77777777" w:rsidR="00935500" w:rsidRPr="00270841" w:rsidRDefault="00935500" w:rsidP="00664582">
      <w:pPr>
        <w:pStyle w:val="TAMainText"/>
        <w:rPr>
          <w:b/>
          <w:bCs/>
        </w:rPr>
      </w:pPr>
      <w:r w:rsidRPr="00270841">
        <w:rPr>
          <w:b/>
          <w:bCs/>
        </w:rPr>
        <w:t>Discussion</w:t>
      </w:r>
    </w:p>
    <w:p w14:paraId="6403E9E5" w14:textId="66FEC2BC" w:rsidR="00935500" w:rsidRPr="00935500" w:rsidRDefault="00935500" w:rsidP="00664582">
      <w:pPr>
        <w:pStyle w:val="TAMainText"/>
      </w:pPr>
      <w:r w:rsidRPr="00935500">
        <w:t xml:space="preserve">In </w:t>
      </w:r>
      <w:r w:rsidR="000017DD">
        <w:t>this study</w:t>
      </w:r>
      <w:r w:rsidRPr="00935500">
        <w:t>, we used a bottom-up</w:t>
      </w:r>
      <w:del w:id="55" w:author="Sieg, Jacob Philip" w:date="2022-09-23T14:03:00Z">
        <w:r w:rsidRPr="00935500" w:rsidDel="008C788D">
          <w:delText xml:space="preserve">, </w:delText>
        </w:r>
        <w:r w:rsidRPr="00935500" w:rsidDel="008C788D">
          <w:rPr>
            <w:i/>
            <w:iCs/>
          </w:rPr>
          <w:delText>aufbau</w:delText>
        </w:r>
        <w:r w:rsidRPr="00935500" w:rsidDel="008C788D">
          <w:delText>,</w:delText>
        </w:r>
      </w:del>
      <w:r w:rsidRPr="00935500">
        <w:t xml:space="preserve"> approach to create a complex</w:t>
      </w:r>
      <w:r w:rsidR="0046413D">
        <w:t>,</w:t>
      </w:r>
      <w:r w:rsidRPr="00935500">
        <w:t xml:space="preserve"> </w:t>
      </w:r>
      <w:r w:rsidR="000017DD">
        <w:t>yet still</w:t>
      </w:r>
      <w:r w:rsidRPr="00935500">
        <w:t xml:space="preserve"> manageable artificial cytoplasm, termed Eco80, which encapsulate</w:t>
      </w:r>
      <w:r w:rsidR="0057127C">
        <w:t>d</w:t>
      </w:r>
      <w:r w:rsidRPr="00935500">
        <w:t xml:space="preserve"> 80% of the </w:t>
      </w:r>
      <w:r w:rsidRPr="00935500">
        <w:rPr>
          <w:i/>
          <w:iCs/>
        </w:rPr>
        <w:t>E. coli</w:t>
      </w:r>
      <w:r w:rsidRPr="00935500">
        <w:t xml:space="preserve"> metabolome (Figure 5A).</w:t>
      </w:r>
      <w:r w:rsidR="00044A92" w:rsidRPr="00935500">
        <w:t xml:space="preserve"> </w:t>
      </w:r>
      <w:r w:rsidR="00044A92">
        <w:t xml:space="preserve">In order to </w:t>
      </w:r>
      <w:r w:rsidR="00044A92" w:rsidRPr="00935500">
        <w:t>provid</w:t>
      </w:r>
      <w:r w:rsidR="00044A92">
        <w:t>e</w:t>
      </w:r>
      <w:r w:rsidR="00044A92" w:rsidRPr="00935500">
        <w:t xml:space="preserve"> mechanistic insight into the effects of Mg</w:t>
      </w:r>
      <w:r w:rsidR="00044A92" w:rsidRPr="00935500">
        <w:rPr>
          <w:vertAlign w:val="superscript"/>
        </w:rPr>
        <w:t>2+</w:t>
      </w:r>
      <w:r w:rsidR="00044A92" w:rsidRPr="00935500">
        <w:t xml:space="preserve"> speciation on RNA in cells</w:t>
      </w:r>
      <w:r w:rsidR="00044A92">
        <w:t>, w</w:t>
      </w:r>
      <w:r w:rsidRPr="00935500">
        <w:t>e also broke down Eco80 into sub-artificial cytoplasms, which contain either metabolites that strongly chelate Mg</w:t>
      </w:r>
      <w:r w:rsidRPr="00935500">
        <w:rPr>
          <w:vertAlign w:val="superscript"/>
        </w:rPr>
        <w:t>2+</w:t>
      </w:r>
      <w:r w:rsidRPr="00935500">
        <w:t xml:space="preserve"> (</w:t>
      </w:r>
      <w:r w:rsidR="000017DD">
        <w:t xml:space="preserve">i.e. </w:t>
      </w:r>
      <w:r w:rsidRPr="00935500">
        <w:t>NTPs), or metabolites that weakly chelate Mg</w:t>
      </w:r>
      <w:r w:rsidRPr="00935500">
        <w:rPr>
          <w:vertAlign w:val="superscript"/>
        </w:rPr>
        <w:t>2</w:t>
      </w:r>
      <w:r w:rsidR="00044A92">
        <w:rPr>
          <w:vertAlign w:val="superscript"/>
        </w:rPr>
        <w:t>+</w:t>
      </w:r>
      <w:r w:rsidRPr="00935500">
        <w:t>.</w:t>
      </w:r>
    </w:p>
    <w:p w14:paraId="3FF0EED1" w14:textId="4A248D1C" w:rsidR="00935500" w:rsidRDefault="00935500" w:rsidP="00664582">
      <w:pPr>
        <w:pStyle w:val="TAMainText"/>
      </w:pPr>
      <w:r w:rsidRPr="00935500">
        <w:t>Importantly, we adopted the Mg</w:t>
      </w:r>
      <w:r w:rsidRPr="00935500">
        <w:rPr>
          <w:vertAlign w:val="superscript"/>
        </w:rPr>
        <w:t>2+</w:t>
      </w:r>
      <w:r w:rsidRPr="00935500">
        <w:t xml:space="preserve"> sensitive dye, HQS,</w:t>
      </w:r>
      <w:r w:rsidRPr="00935500">
        <w:fldChar w:fldCharType="begin"/>
      </w:r>
      <w:r w:rsidR="00F02720">
        <w:instrText xml:space="preserve"> ADDIN ZOTERO_ITEM CSL_CITATION {"citationID":"a3lhcf7ih9","properties":{"formattedCitation":"\\super 35\\nosupersub{}","plainCitation":"35","noteIndex":0},"citationItems":[{"id":405,"uris":["http://zotero.org/users/4485201/items/7LDH5EHM"],"itemData":{"id":405,"type":"chapter","abstract":"The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00F02720" w:rsidRPr="00F02720">
        <w:rPr>
          <w:szCs w:val="24"/>
          <w:vertAlign w:val="superscript"/>
        </w:rPr>
        <w:t>35</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w:t>
      </w:r>
      <w:r w:rsidR="00A72F27">
        <w:t>under</w:t>
      </w:r>
      <w:r w:rsidRPr="00935500">
        <w:t xml:space="preserve"> </w:t>
      </w:r>
      <w:r w:rsidRPr="00935500">
        <w:rPr>
          <w:i/>
          <w:iCs/>
        </w:rPr>
        <w:t>in vivo</w:t>
      </w:r>
      <w:r w:rsidRPr="00935500">
        <w:t>-like conditions is knowing how components affect the speciation of Mg</w:t>
      </w:r>
      <w:r w:rsidRPr="00935500">
        <w:rPr>
          <w:vertAlign w:val="superscript"/>
        </w:rPr>
        <w:t>2+</w:t>
      </w:r>
      <w:r w:rsidRPr="00935500">
        <w:t xml:space="preserve"> between free and chelated. Published binding constants for cellular </w:t>
      </w:r>
      <w:r w:rsidRPr="00935500">
        <w:lastRenderedPageBreak/>
        <w:t xml:space="preserve">components </w:t>
      </w:r>
      <w:r w:rsidR="000017DD">
        <w:t>can be</w:t>
      </w:r>
      <w:r w:rsidR="000017DD" w:rsidRPr="00935500">
        <w:t xml:space="preserve"> </w:t>
      </w:r>
      <w:r w:rsidRPr="00935500">
        <w:t xml:space="preserve">unreliable, as they </w:t>
      </w:r>
      <w:r w:rsidR="00A72F27">
        <w:t xml:space="preserve">typically </w:t>
      </w:r>
      <w:r w:rsidRPr="00935500">
        <w:t>apply</w:t>
      </w:r>
      <w:r w:rsidR="00A72F27">
        <w:t xml:space="preserve"> only</w:t>
      </w:r>
      <w:r w:rsidRPr="00935500">
        <w:t xml:space="preserve"> to solutions with specific</w:t>
      </w:r>
      <w:r w:rsidR="00D76EA1">
        <w:t xml:space="preserve"> ionic</w:t>
      </w:r>
      <w:r w:rsidRPr="00935500">
        <w:t xml:space="preserve"> character</w:t>
      </w:r>
      <w:r w:rsidR="000017DD">
        <w:t>,</w:t>
      </w:r>
      <w:r w:rsidRPr="00935500">
        <w:fldChar w:fldCharType="begin"/>
      </w:r>
      <w:r w:rsidR="00F02720">
        <w:instrText xml:space="preserve"> ADDIN ZOTERO_ITEM CSL_CITATION {"citationID":"a1vlo9583er","properties":{"formattedCitation":"\\super 28\\nosupersub{}","plainCitation":"28","noteIndex":0},"citationItems":[{"id":1505,"uris":["http://zotero.org/users/4485201/items/CRU3NKAX"],"itemData":{"id":1505,"type":"book","abstract":"xiii,469p.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00F02720" w:rsidRPr="00F02720">
        <w:rPr>
          <w:szCs w:val="24"/>
          <w:vertAlign w:val="superscript"/>
        </w:rPr>
        <w:t>28</w:t>
      </w:r>
      <w:r w:rsidRPr="00935500">
        <w:fldChar w:fldCharType="end"/>
      </w:r>
      <w:r w:rsidRPr="00935500">
        <w:t xml:space="preserve"> </w:t>
      </w:r>
      <w:r w:rsidR="000017DD">
        <w:t>and m</w:t>
      </w:r>
      <w:r w:rsidRPr="00935500">
        <w:t xml:space="preserve">ore often, binding constants </w:t>
      </w:r>
      <w:r w:rsidR="00EC5391">
        <w:t>are not known</w:t>
      </w:r>
      <w:r w:rsidR="000017DD">
        <w:t xml:space="preserve"> at all</w:t>
      </w:r>
      <w:r w:rsidRPr="00935500">
        <w:t>.</w:t>
      </w:r>
      <w:r w:rsidRPr="00935500">
        <w:fldChar w:fldCharType="begin"/>
      </w:r>
      <w:r w:rsidR="00F02720">
        <w:instrText xml:space="preserve"> ADDIN ZOTERO_ITEM CSL_CITATION {"citationID":"a20nejknn3h","properties":{"formattedCitation":"\\super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00F02720" w:rsidRPr="00F02720">
        <w:rPr>
          <w:szCs w:val="24"/>
          <w:vertAlign w:val="superscript"/>
        </w:rPr>
        <w:t>23</w:t>
      </w:r>
      <w:r w:rsidRPr="00935500">
        <w:fldChar w:fldCharType="end"/>
      </w:r>
      <w:r w:rsidRPr="00935500">
        <w:t xml:space="preserve"> Lastly, predicting Mg</w:t>
      </w:r>
      <w:r w:rsidRPr="00935500">
        <w:rPr>
          <w:vertAlign w:val="superscript"/>
        </w:rPr>
        <w:t>2+</w:t>
      </w:r>
      <w:r w:rsidRPr="00935500">
        <w:t xml:space="preserve"> speciation using </w:t>
      </w:r>
      <w:bookmarkStart w:id="56" w:name="_Hlk107912184"/>
      <w:r w:rsidRPr="00935500">
        <w:t xml:space="preserve">binding constants </w:t>
      </w:r>
      <w:bookmarkEnd w:id="56"/>
      <w:r w:rsidRPr="00935500">
        <w:t>require</w:t>
      </w:r>
      <w:r w:rsidR="00D76EA1">
        <w:t>s</w:t>
      </w:r>
      <w:r w:rsidRPr="00935500">
        <w:t xml:space="preserv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w:t>
      </w:r>
      <w:r w:rsidR="00A90A17">
        <w:t xml:space="preserve"> measured using HQS</w:t>
      </w:r>
      <w:r w:rsidRPr="00935500">
        <w:t xml:space="preserve"> approximated the free Mg</w:t>
      </w:r>
      <w:r w:rsidRPr="00935500">
        <w:rPr>
          <w:vertAlign w:val="superscript"/>
        </w:rPr>
        <w:t>2+</w:t>
      </w:r>
      <w:r w:rsidRPr="00935500">
        <w:t xml:space="preserve"> concentration that was </w:t>
      </w:r>
      <w:r w:rsidR="00656AD4">
        <w:t>calculated</w:t>
      </w:r>
      <w:r w:rsidRPr="00935500">
        <w:t xml:space="preserve"> using </w:t>
      </w:r>
      <w:r w:rsidR="00A90A17">
        <w:t xml:space="preserve">our measured </w:t>
      </w:r>
      <w:r w:rsidRPr="00935500">
        <w:t>binding constants</w:t>
      </w:r>
      <w:r w:rsidR="00A90A17">
        <w:t>, when the free Mg</w:t>
      </w:r>
      <w:r w:rsidR="00A90A17" w:rsidRPr="00A90A17">
        <w:rPr>
          <w:vertAlign w:val="superscript"/>
        </w:rPr>
        <w:t>2+</w:t>
      </w:r>
      <w:r w:rsidR="00A90A17">
        <w:t xml:space="preserve"> was</w:t>
      </w:r>
      <w:r w:rsidRPr="00935500">
        <w:t xml:space="preserve"> in the biological range of 0.5 to 3 mM</w:t>
      </w:r>
      <w:r w:rsidR="003F53E7">
        <w:t>.</w:t>
      </w:r>
      <w:r w:rsidRPr="00935500">
        <w:t xml:space="preserve"> </w:t>
      </w:r>
      <w:r w:rsidR="003F53E7">
        <w:t>However,</w:t>
      </w:r>
      <w:r w:rsidRPr="00935500">
        <w:t xml:space="preserve"> the </w:t>
      </w:r>
      <w:r w:rsidR="00656AD4">
        <w:t>calculation</w:t>
      </w:r>
      <w:r w:rsidRPr="00935500">
        <w:t xml:space="preserve"> was not accurate at higher free Mg</w:t>
      </w:r>
      <w:r w:rsidRPr="00935500">
        <w:rPr>
          <w:vertAlign w:val="superscript"/>
        </w:rPr>
        <w:t>2+</w:t>
      </w:r>
      <w:r w:rsidRPr="00935500">
        <w:t xml:space="preserve"> concentrations</w:t>
      </w:r>
      <w:r w:rsidR="00A90A17">
        <w:t xml:space="preserve"> where interactions</w:t>
      </w:r>
      <w:r w:rsidR="00A72F27">
        <w:t xml:space="preserve"> of Mg</w:t>
      </w:r>
      <w:r w:rsidR="00A72F27" w:rsidRPr="00A72F27">
        <w:rPr>
          <w:vertAlign w:val="superscript"/>
        </w:rPr>
        <w:t>2+</w:t>
      </w:r>
      <w:r w:rsidR="00A90A17">
        <w:t xml:space="preserve"> with more than one metabolite became likely</w:t>
      </w:r>
      <w:r w:rsidRPr="00935500">
        <w:t xml:space="preserve"> (Figure 1 E-G). Thus, the HQS assay provide</w:t>
      </w:r>
      <w:r w:rsidR="0057127C">
        <w:t>d</w:t>
      </w:r>
      <w:r w:rsidRPr="00935500">
        <w:t xml:space="preserve"> </w:t>
      </w:r>
      <w:r w:rsidR="00A90A17">
        <w:t xml:space="preserve">invaluable </w:t>
      </w:r>
      <w:r w:rsidRPr="00935500">
        <w:t>information on Mg</w:t>
      </w:r>
      <w:r w:rsidRPr="00935500">
        <w:rPr>
          <w:vertAlign w:val="superscript"/>
        </w:rPr>
        <w:t>2+</w:t>
      </w:r>
      <w:r w:rsidRPr="00935500">
        <w:t xml:space="preserve"> speciation in</w:t>
      </w:r>
      <w:r w:rsidR="00EC5391">
        <w:t xml:space="preserve"> </w:t>
      </w:r>
      <w:r w:rsidRPr="00935500">
        <w:t>biologically</w:t>
      </w:r>
      <w:r w:rsidR="003F53E7">
        <w:t>-</w:t>
      </w:r>
      <w:r w:rsidRPr="00935500">
        <w:t>relevant solutions, without requiring assumptions or Mg</w:t>
      </w:r>
      <w:r w:rsidRPr="00935500">
        <w:rPr>
          <w:vertAlign w:val="superscript"/>
        </w:rPr>
        <w:t>2+</w:t>
      </w:r>
      <w:r w:rsidRPr="00935500">
        <w:t xml:space="preserve"> binding constants</w:t>
      </w:r>
      <w:r w:rsidR="00A90A17">
        <w:t xml:space="preserve"> and interaction coefficients among the many metabolites</w:t>
      </w:r>
      <w:r w:rsidRPr="00935500">
        <w:t>. Although we used this assay to directly measure Mg</w:t>
      </w:r>
      <w:r w:rsidRPr="00935500">
        <w:rPr>
          <w:vertAlign w:val="superscript"/>
        </w:rPr>
        <w:t>2+</w:t>
      </w:r>
      <w:r w:rsidRPr="00935500">
        <w:t xml:space="preserve"> speciation in mixtures of metabolites, </w:t>
      </w:r>
      <w:r w:rsidR="00A72F27">
        <w:t>it</w:t>
      </w:r>
      <w:r w:rsidRPr="00935500">
        <w:t xml:space="preserve"> </w:t>
      </w:r>
      <w:r w:rsidR="00693DD6">
        <w:t>could</w:t>
      </w:r>
      <w:r w:rsidRPr="00935500">
        <w:t xml:space="preserve"> </w:t>
      </w:r>
      <w:r w:rsidR="00053A45">
        <w:t xml:space="preserve">be </w:t>
      </w:r>
      <w:r w:rsidR="00EC5391" w:rsidRPr="00935500">
        <w:t>appl</w:t>
      </w:r>
      <w:r w:rsidR="00053A45">
        <w:t>ied</w:t>
      </w:r>
      <w:r w:rsidRPr="00935500">
        <w:t xml:space="preserve"> to </w:t>
      </w:r>
      <w:r w:rsidR="00A90A17">
        <w:t>Mg</w:t>
      </w:r>
      <w:r w:rsidR="00A90A17" w:rsidRPr="00A90A17">
        <w:rPr>
          <w:vertAlign w:val="superscript"/>
        </w:rPr>
        <w:t>2+</w:t>
      </w:r>
      <w:r w:rsidR="00A90A17">
        <w:t xml:space="preserve"> interactions with </w:t>
      </w:r>
      <w:r w:rsidRPr="00935500">
        <w:t>other biological molecules.</w:t>
      </w:r>
    </w:p>
    <w:p w14:paraId="77463AF8" w14:textId="6FAA3661" w:rsidR="006F31B0" w:rsidRDefault="006F31B0" w:rsidP="00664582">
      <w:pPr>
        <w:pStyle w:val="TAMainText"/>
      </w:pPr>
      <w:bookmarkStart w:id="57" w:name="_Hlk114832876"/>
      <w:ins w:id="58" w:author="Sieg, Jacob Philip" w:date="2022-09-23T13:51:00Z">
        <w:r>
          <w:t xml:space="preserve">Eco80 is a significant step towards reconstituting the cytoplasm </w:t>
        </w:r>
        <w:r>
          <w:rPr>
            <w:i/>
            <w:iCs/>
          </w:rPr>
          <w:t>in vitro</w:t>
        </w:r>
        <w:r>
          <w:t xml:space="preserve"> but Eco80 is still a simplification. First, the cell contains 228 other metabolites, the 20% of the metabolome that was not included in Eco80. While it was not feasible to test in this study, we expect the remaining 20% of the metabolome to reinforce the effects of Eco80 because the remaining 20% of the metabolome has a similar, but slightly higher, composition of strong Mg</w:t>
        </w:r>
        <w:r>
          <w:rPr>
            <w:vertAlign w:val="superscript"/>
          </w:rPr>
          <w:t>2+</w:t>
        </w:r>
        <w:r>
          <w:t xml:space="preserve"> chelating metabolites </w:t>
        </w:r>
      </w:ins>
      <w:ins w:id="59" w:author="Sieg, Jacob Philip" w:date="2022-09-26T12:22:00Z">
        <w:r w:rsidR="00C7004E">
          <w:t>to</w:t>
        </w:r>
      </w:ins>
      <w:ins w:id="60" w:author="Sieg, Jacob Philip" w:date="2022-09-23T13:51:00Z">
        <w:r>
          <w:t xml:space="preserve"> Eco80, 19% and 14% respectively, and because each individual component makes up less than 1.1% of the total metabolome.</w:t>
        </w:r>
      </w:ins>
      <w:r w:rsidR="00C7004E">
        <w:fldChar w:fldCharType="begin"/>
      </w:r>
      <w:r w:rsidR="00C7004E">
        <w:instrText xml:space="preserve"> ADDIN ZOTERO_ITEM CSL_CITATION {"citationID":"KiIk9ZsR","properties":{"formattedCitation":"\\super 23\\nosupersub{}","plainCitation":"23","noteIndex":0},"citationItems":[{"id":399,"uris":["http://zotero.org/users/4485201/items/75JQ5TCG"],"itemData":{"id":399,"type":"article-journal","abstract":"RNA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C7004E">
        <w:fldChar w:fldCharType="separate"/>
      </w:r>
      <w:r w:rsidR="00C7004E" w:rsidRPr="00C7004E">
        <w:rPr>
          <w:szCs w:val="24"/>
          <w:vertAlign w:val="superscript"/>
        </w:rPr>
        <w:t>23</w:t>
      </w:r>
      <w:r w:rsidR="00C7004E">
        <w:fldChar w:fldCharType="end"/>
      </w:r>
      <w:ins w:id="61" w:author="Sieg, Jacob Philip" w:date="2022-09-23T13:51:00Z">
        <w:r>
          <w:t xml:space="preserve"> The remaining 20% of the metabolome also shares structural features with the metabolites in Eco80, with less than </w:t>
        </w:r>
      </w:ins>
      <w:ins w:id="62" w:author="Sieg, Jacob Philip" w:date="2022-09-26T12:25:00Z">
        <w:r w:rsidR="00C7004E">
          <w:t>five</w:t>
        </w:r>
      </w:ins>
      <w:ins w:id="63" w:author="Sieg, Jacob Philip" w:date="2022-09-23T13:51:00Z">
        <w:r>
          <w:t xml:space="preserve"> of the remaining metabolites expected to carry a net positive charge at physiological pH. The second simplification is that Eco80 does not contain biological macromolecules such as RNA and proteins, or other biological divalent metal ions such as Zn</w:t>
        </w:r>
        <w:r>
          <w:rPr>
            <w:vertAlign w:val="superscript"/>
          </w:rPr>
          <w:t>2+</w:t>
        </w:r>
        <w:r>
          <w:t xml:space="preserve"> or Ca</w:t>
        </w:r>
        <w:r>
          <w:rPr>
            <w:vertAlign w:val="superscript"/>
          </w:rPr>
          <w:t>2+</w:t>
        </w:r>
        <w:r>
          <w:t>. While the effects of these cellular components were outside of the scope of our study, the effects could be interrogated using a similar theoretical and experimental treatment.</w:t>
        </w:r>
      </w:ins>
      <w:bookmarkEnd w:id="57"/>
    </w:p>
    <w:p w14:paraId="2C4B06F7" w14:textId="142E9046" w:rsidR="00935500" w:rsidRPr="00935500" w:rsidRDefault="00935500" w:rsidP="00664582">
      <w:pPr>
        <w:pStyle w:val="TAMainText"/>
      </w:pPr>
      <w:r w:rsidRPr="00935500">
        <w:t>Our Mg</w:t>
      </w:r>
      <w:r w:rsidRPr="00935500">
        <w:rPr>
          <w:vertAlign w:val="superscript"/>
        </w:rPr>
        <w:t>2+</w:t>
      </w:r>
      <w:r w:rsidRPr="00935500">
        <w:t xml:space="preserve"> speciation calculations and HQS experiments indicate</w:t>
      </w:r>
      <w:r w:rsidR="0057127C">
        <w:t>d</w:t>
      </w:r>
      <w:r w:rsidRPr="00935500">
        <w:t xml:space="preserve"> that metabolites play an important role in buffering the free Mg</w:t>
      </w:r>
      <w:r w:rsidRPr="00935500">
        <w:rPr>
          <w:vertAlign w:val="superscript"/>
        </w:rPr>
        <w:t>2+</w:t>
      </w:r>
      <w:r w:rsidRPr="00935500">
        <w:t xml:space="preserve"> concentration in cells. Recent theoretical and experimental </w:t>
      </w:r>
      <w:r w:rsidR="00A72F27">
        <w:t>studies</w:t>
      </w:r>
      <w:r w:rsidRPr="00935500">
        <w:t xml:space="preserve"> </w:t>
      </w:r>
      <w:r w:rsidR="00A72F27">
        <w:t>have</w:t>
      </w:r>
      <w:r w:rsidRPr="00935500">
        <w:t xml:space="preserve"> demonstrated that the cellular environment buffers the concentration of biological molecules, </w:t>
      </w:r>
      <w:r w:rsidR="009F7EA2">
        <w:t>effectively</w:t>
      </w:r>
      <w:r w:rsidR="009F7EA2" w:rsidRPr="00935500">
        <w:t xml:space="preserve"> </w:t>
      </w:r>
      <w:r w:rsidRPr="00935500">
        <w:t xml:space="preserve">reducing concentration noise </w:t>
      </w:r>
      <w:r w:rsidRPr="00935500">
        <w:rPr>
          <w:i/>
          <w:iCs/>
        </w:rPr>
        <w:t>in</w:t>
      </w:r>
      <w:r w:rsidRPr="00935500">
        <w:t xml:space="preserve"> </w:t>
      </w:r>
      <w:r w:rsidRPr="00935500">
        <w:rPr>
          <w:i/>
          <w:iCs/>
        </w:rPr>
        <w:t>vivo</w:t>
      </w:r>
      <w:r w:rsidRPr="00935500">
        <w:t>.</w:t>
      </w:r>
      <w:r w:rsidRPr="00935500">
        <w:fldChar w:fldCharType="begin"/>
      </w:r>
      <w:r w:rsidR="00F02720">
        <w:instrText xml:space="preserve"> ADDIN ZOTERO_ITEM CSL_CITATION {"citationID":"a2mtagshiqm","properties":{"formattedCitation":"\\super 53,54\\nosupersub{}","plainCitation":"53,54","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condensates.","container-title":"Nature","DOI":"10.1038/s41586-020-2256-2","ISSN":"1476-4687","issue":"7807","language":"en","license":"2020 The Author(s), under exclusive licence to Springer Nature Limited","note":"number: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F02720" w:rsidRPr="00F02720">
        <w:rPr>
          <w:szCs w:val="24"/>
          <w:vertAlign w:val="superscript"/>
        </w:rPr>
        <w:t>53,54</w:t>
      </w:r>
      <w:r w:rsidRPr="00935500">
        <w:fldChar w:fldCharType="end"/>
      </w:r>
      <w:r w:rsidRPr="00935500">
        <w:t xml:space="preserve"> </w:t>
      </w:r>
      <w:r w:rsidR="00A72F27">
        <w:t>In our system, s</w:t>
      </w:r>
      <w:r w:rsidRPr="00935500">
        <w:t>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w:t>
      </w:r>
      <w:r w:rsidR="009F7EA2">
        <w:t xml:space="preserve"> just</w:t>
      </w:r>
      <w:r w:rsidRPr="00935500">
        <w:t xml:space="preserve"> 0.5 and 3 mM Mg</w:t>
      </w:r>
      <w:r w:rsidRPr="00935500">
        <w:rPr>
          <w:vertAlign w:val="superscript"/>
        </w:rPr>
        <w:t>2+</w:t>
      </w:r>
      <w:r w:rsidR="00014D5E">
        <w:t xml:space="preserve">, </w:t>
      </w:r>
      <w:r w:rsidR="009F7EA2">
        <w:t>in the presence of</w:t>
      </w:r>
      <w:r w:rsidR="009F7EA2" w:rsidRPr="00935500">
        <w:t xml:space="preserve"> </w:t>
      </w:r>
      <w:r w:rsidRPr="00935500">
        <w:t>a</w:t>
      </w:r>
      <w:r w:rsidR="00A72F27">
        <w:t xml:space="preserve"> large</w:t>
      </w:r>
      <w:r w:rsidRPr="00935500">
        <w:t xml:space="preserve"> total </w:t>
      </w:r>
      <w:bookmarkStart w:id="64" w:name="_Hlk107915327"/>
      <w:r w:rsidRPr="00935500">
        <w:t>Mg</w:t>
      </w:r>
      <w:r w:rsidRPr="00935500">
        <w:rPr>
          <w:vertAlign w:val="superscript"/>
        </w:rPr>
        <w:t>2+</w:t>
      </w:r>
      <w:r w:rsidRPr="00935500">
        <w:t xml:space="preserve"> </w:t>
      </w:r>
      <w:bookmarkEnd w:id="64"/>
      <w:r w:rsidRPr="00935500">
        <w:t>change</w:t>
      </w:r>
      <w:r w:rsidR="009F7EA2">
        <w:t xml:space="preserve"> between </w:t>
      </w:r>
      <w:r w:rsidR="000B1AB8">
        <w:t>20</w:t>
      </w:r>
      <w:r w:rsidR="009F7EA2">
        <w:t xml:space="preserve"> and </w:t>
      </w:r>
      <w:r w:rsidR="000B1AB8">
        <w:t>40</w:t>
      </w:r>
      <w:r w:rsidR="009F7EA2">
        <w:t xml:space="preserve"> mM Mg</w:t>
      </w:r>
      <w:r w:rsidR="009F7EA2" w:rsidRPr="009F7EA2">
        <w:rPr>
          <w:vertAlign w:val="superscript"/>
        </w:rPr>
        <w:t>2+</w:t>
      </w:r>
      <w:r w:rsidRPr="00935500">
        <w:t xml:space="preserve">. This buffering effect </w:t>
      </w:r>
      <w:r w:rsidR="0057127C">
        <w:t>wa</w:t>
      </w:r>
      <w:r w:rsidRPr="00935500">
        <w:t>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w:t>
      </w:r>
      <w:r w:rsidR="009F7EA2">
        <w:t xml:space="preserve"> an astounding</w:t>
      </w:r>
      <w:r w:rsidRPr="00935500">
        <w:t xml:space="preserve"> 200 mM increase</w:t>
      </w:r>
      <w:r w:rsidR="0057127C">
        <w:t>d</w:t>
      </w:r>
      <w:r w:rsidRPr="00935500">
        <w:t xml:space="preserve"> the free Mg</w:t>
      </w:r>
      <w:r w:rsidRPr="00935500">
        <w:rPr>
          <w:vertAlign w:val="superscript"/>
        </w:rPr>
        <w:t>2+</w:t>
      </w:r>
      <w:r w:rsidRPr="00935500">
        <w:t xml:space="preserve"> concentration to</w:t>
      </w:r>
      <w:r w:rsidR="009F7EA2" w:rsidRPr="00935500">
        <w:t xml:space="preserve"> only</w:t>
      </w:r>
      <w:r w:rsidRPr="00935500">
        <w:t xml:space="preserve"> ~10 mM.</w:t>
      </w:r>
    </w:p>
    <w:p w14:paraId="113F999C" w14:textId="45E498F8" w:rsidR="00E41857" w:rsidRDefault="00935500" w:rsidP="00664582">
      <w:pPr>
        <w:pStyle w:val="TAMainText"/>
        <w:rPr>
          <w:ins w:id="65" w:author="Sieg, Jacob Philip" w:date="2022-09-23T14:00:00Z"/>
        </w:rPr>
      </w:pPr>
      <w:bookmarkStart w:id="66" w:name="_Hlk108098159"/>
      <w:r w:rsidRPr="00935500">
        <w:t xml:space="preserve">Our thermodynamic analysis of RNA helices </w:t>
      </w:r>
      <w:bookmarkEnd w:id="66"/>
      <w:r w:rsidRPr="00935500">
        <w:t>in Eco80 indicate</w:t>
      </w:r>
      <w:r w:rsidR="0057127C">
        <w:t>d</w:t>
      </w:r>
      <w:r w:rsidRPr="00935500">
        <w:t xml:space="preserve"> that the </w:t>
      </w:r>
      <w:r w:rsidRPr="00935500">
        <w:rPr>
          <w:i/>
          <w:iCs/>
        </w:rPr>
        <w:t>E. coli</w:t>
      </w:r>
      <w:r w:rsidRPr="00935500">
        <w:t xml:space="preserve"> metabolome ha</w:t>
      </w:r>
      <w:r w:rsidR="0057127C">
        <w:t>d</w:t>
      </w:r>
      <w:r w:rsidRPr="00935500">
        <w:t xml:space="preserve"> a net destabilizing effect on RNA helices</w:t>
      </w:r>
      <w:r w:rsidR="000B1AB8">
        <w:t xml:space="preserve"> of </w:t>
      </w:r>
      <w:r w:rsidR="004B3DB6">
        <w:t xml:space="preserve">about </w:t>
      </w:r>
      <w:r w:rsidR="000B1AB8">
        <w:t>+0.</w:t>
      </w:r>
      <w:r w:rsidR="00693DD6">
        <w:t>69</w:t>
      </w:r>
      <w:r w:rsidR="00A72F27">
        <w:t>±0.1</w:t>
      </w:r>
      <w:r w:rsidR="00693DD6">
        <w:t>2</w:t>
      </w:r>
      <w:r w:rsidR="000B1AB8">
        <w:t xml:space="preserve"> kcal/mol</w:t>
      </w:r>
      <w:r w:rsidRPr="00935500">
        <w:t>, with destabilizing effects dominating for NTP</w:t>
      </w:r>
      <w:r w:rsidR="00FD5268">
        <w:t>CM</w:t>
      </w:r>
      <w:r w:rsidR="00A72F27">
        <w:t xml:space="preserve"> at about +0.</w:t>
      </w:r>
      <w:r w:rsidR="00693DD6">
        <w:t>48</w:t>
      </w:r>
      <w:r w:rsidR="00A72F27">
        <w:t>±0.1</w:t>
      </w:r>
      <w:r w:rsidR="00693DD6">
        <w:t>2</w:t>
      </w:r>
      <w:r w:rsidR="00A72F27">
        <w:t xml:space="preserve"> kcal/mol</w:t>
      </w:r>
      <w:r w:rsidRPr="00935500">
        <w:t xml:space="preserve"> and a mixture of destabilizing and stabilizing effects observed for </w:t>
      </w:r>
      <w:r w:rsidR="00FD5268">
        <w:t>WMCM</w:t>
      </w:r>
      <w:r w:rsidR="00A72F27">
        <w:t xml:space="preserve"> averaging at about +0.2</w:t>
      </w:r>
      <w:r w:rsidR="00693DD6">
        <w:t>6</w:t>
      </w:r>
      <w:r w:rsidR="00A72F27">
        <w:t>±0.</w:t>
      </w:r>
      <w:r w:rsidR="00693DD6">
        <w:t>2</w:t>
      </w:r>
      <w:r w:rsidR="00A72F27">
        <w:t xml:space="preserve"> kcal/mol</w:t>
      </w:r>
      <w:r w:rsidRPr="00935500">
        <w:rPr>
          <w:vertAlign w:val="superscript"/>
        </w:rPr>
        <w:t xml:space="preserve"> </w:t>
      </w:r>
      <w:r w:rsidRPr="00935500">
        <w:t>(Figure 2D).</w:t>
      </w:r>
    </w:p>
    <w:p w14:paraId="17AF7A9A" w14:textId="13A15F55" w:rsidR="006F31B0" w:rsidRDefault="00E41857" w:rsidP="00664582">
      <w:pPr>
        <w:pStyle w:val="TAMainText"/>
        <w:rPr>
          <w:ins w:id="67" w:author="Sieg, Jacob Philip" w:date="2022-09-23T13:52:00Z"/>
        </w:rPr>
      </w:pPr>
      <w:ins w:id="68" w:author="Sieg, Jacob Philip" w:date="2022-09-23T14:00:00Z">
        <w:r>
          <w:t>The destabilizing effect of Eco80 on RNA helices, apparently contradicts a previous study that demonstrated that amino acid</w:t>
        </w:r>
      </w:ins>
      <w:ins w:id="69" w:author="Sieg, Jacob Philip" w:date="2022-09-26T12:46:00Z">
        <w:r w:rsidR="00E83FE4">
          <w:t>-</w:t>
        </w:r>
      </w:ins>
      <w:ins w:id="70" w:author="Sieg, Jacob Philip" w:date="2022-09-23T14:00:00Z">
        <w:r>
          <w:t>chelated Mg</w:t>
        </w:r>
        <w:r>
          <w:rPr>
            <w:vertAlign w:val="superscript"/>
          </w:rPr>
          <w:t>2+</w:t>
        </w:r>
        <w:r>
          <w:t xml:space="preserve"> stabilized the tertiary fold and increased the folding cooperativity of RNA structures.</w:t>
        </w:r>
        <w:r>
          <w:fldChar w:fldCharType="begin"/>
        </w:r>
        <w:r>
          <w:instrText xml:space="preserve"> ADDIN ZOTERO_ITEM CSL_CITATION {"citationID":"bLbVMUK4","properties":{"formattedCitation":"\\super 24\\nosupersub{}","plainCitation":"24","noteIndex":0},"citationItems":[{"id":361,"uris":["http://zotero.org/users/4485201/items/K6BB67AV"],"itemData":{"id":361,"type":"article-journal","abstract":"The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fldChar w:fldCharType="separate"/>
        </w:r>
        <w:r>
          <w:rPr>
            <w:szCs w:val="24"/>
            <w:vertAlign w:val="superscript"/>
          </w:rPr>
          <w:t>24</w:t>
        </w:r>
        <w:r>
          <w:fldChar w:fldCharType="end"/>
        </w:r>
        <w:r>
          <w:t xml:space="preserve"> However, this study only accounted for amino acid-chelated Mg</w:t>
        </w:r>
        <w:r>
          <w:rPr>
            <w:vertAlign w:val="superscript"/>
          </w:rPr>
          <w:t>2+</w:t>
        </w:r>
        <w:r>
          <w:t>, a weakly-chelated Mg</w:t>
        </w:r>
        <w:r>
          <w:rPr>
            <w:vertAlign w:val="superscript"/>
          </w:rPr>
          <w:t>2+</w:t>
        </w:r>
        <w:r>
          <w:t xml:space="preserve"> species, and used approximate binding constants. Moreover, our finding of less stable helices is more consistent with increased tertiary structure stabilization than it first appears, as secondary structure destabilization and tertiary structure stabilization is an important driving force of cooperative folding for biological RNA.</w:t>
        </w:r>
        <w:r>
          <w:fldChar w:fldCharType="begin"/>
        </w:r>
        <w:r>
          <w:instrText xml:space="preserve"> ADDIN ZOTERO_ITEM CSL_CITATION {"citationID":"ERxWSLrK","properties":{"formattedCitation":"\\super 12\\nosupersub{}","plainCitation":"12","noteIndex":0},"citationItems":[{"id":119,"uris":["http://zotero.org/users/4485201/items/4V33ZIYU"],"itemData":{"id":119,"type":"article-journal","container-title":"Biochemistry","DOI":"10.1021/acs.biochem.7b00325","ISSN":"0006-2960,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fldChar w:fldCharType="separate"/>
        </w:r>
        <w:r>
          <w:rPr>
            <w:szCs w:val="24"/>
            <w:vertAlign w:val="superscript"/>
          </w:rPr>
          <w:t>12</w:t>
        </w:r>
        <w:r>
          <w:fldChar w:fldCharType="end"/>
        </w:r>
        <w:r>
          <w:t xml:space="preserve"> Indeed, our SAXS analysis was consistent with increased tertiary compaction of the apo-guanine aptamer in Eco80 (SI table 6)</w:t>
        </w:r>
      </w:ins>
      <w:ins w:id="71" w:author="Sieg, Jacob Philip" w:date="2022-09-26T12:46:00Z">
        <w:r w:rsidR="00E83FE4">
          <w:t>, even wit</w:t>
        </w:r>
      </w:ins>
      <w:ins w:id="72" w:author="Sieg, Jacob Philip" w:date="2022-09-26T12:47:00Z">
        <w:r w:rsidR="00E83FE4">
          <w:t>h</w:t>
        </w:r>
      </w:ins>
      <w:ins w:id="73" w:author="Sieg, Jacob Philip" w:date="2022-09-26T12:46:00Z">
        <w:r w:rsidR="00E83FE4">
          <w:t xml:space="preserve"> the destabilization of RNA helices observe</w:t>
        </w:r>
      </w:ins>
      <w:ins w:id="74" w:author="Sieg, Jacob Philip" w:date="2022-09-26T12:47:00Z">
        <w:r w:rsidR="00E83FE4">
          <w:t>d in Figure 2</w:t>
        </w:r>
      </w:ins>
      <w:ins w:id="75" w:author="Sieg, Jacob Philip" w:date="2022-09-23T14:00:00Z">
        <w:r>
          <w:t>.</w:t>
        </w:r>
      </w:ins>
    </w:p>
    <w:p w14:paraId="46710744" w14:textId="1DF35E36" w:rsidR="004B3DB6" w:rsidRDefault="00642A0C" w:rsidP="00664582">
      <w:pPr>
        <w:pStyle w:val="TAMainText"/>
        <w:rPr>
          <w:ins w:id="76" w:author="Sieg, Jacob Philip" w:date="2022-09-23T13:52:00Z"/>
        </w:rPr>
      </w:pPr>
      <w:r>
        <w:t xml:space="preserve">This apparently small, </w:t>
      </w:r>
      <w:r w:rsidR="009D7B12">
        <w:t>+0.</w:t>
      </w:r>
      <w:r w:rsidR="00693DD6">
        <w:t>69</w:t>
      </w:r>
      <w:r w:rsidR="009D7B12">
        <w:t xml:space="preserve"> kcal/mol</w:t>
      </w:r>
      <w:r w:rsidR="009D7B12" w:rsidRPr="00935500">
        <w:t xml:space="preserve">, </w:t>
      </w:r>
      <w:r>
        <w:t>destabilizing effect</w:t>
      </w:r>
      <w:r w:rsidR="00A72F27">
        <w:t xml:space="preserve"> in Eco80</w:t>
      </w:r>
      <w:r>
        <w:t xml:space="preserve"> on RNA helices could have beneficial effects on the transcriptome </w:t>
      </w:r>
      <w:r>
        <w:rPr>
          <w:i/>
          <w:iCs/>
        </w:rPr>
        <w:t>in vivo</w:t>
      </w:r>
      <w:r>
        <w:t xml:space="preserve">. </w:t>
      </w:r>
      <w:r w:rsidR="00AC3D9F">
        <w:t xml:space="preserve">First, short, </w:t>
      </w:r>
      <w:r w:rsidR="009D7B12">
        <w:t>marginally</w:t>
      </w:r>
      <w:r w:rsidR="00F34B64">
        <w:t>-</w:t>
      </w:r>
      <w:r w:rsidR="009D7B12">
        <w:t>stable</w:t>
      </w:r>
      <w:r>
        <w:t xml:space="preserve"> helices </w:t>
      </w:r>
      <w:r w:rsidR="00AC3D9F">
        <w:t>would not form</w:t>
      </w:r>
      <w:r w:rsidR="00F34B64">
        <w:t>,</w:t>
      </w:r>
      <w:r w:rsidR="00AC3D9F">
        <w:t xml:space="preserve"> leading to accessible RNA regions </w:t>
      </w:r>
      <w:r w:rsidR="009D7B12">
        <w:t xml:space="preserve">that </w:t>
      </w:r>
      <w:r w:rsidR="00A72F27">
        <w:t>c</w:t>
      </w:r>
      <w:r w:rsidR="009D7B12">
        <w:t xml:space="preserve">ould </w:t>
      </w:r>
      <w:r w:rsidR="00A72F27">
        <w:t>interact with proteins</w:t>
      </w:r>
      <w:r w:rsidR="00693DD6">
        <w:t xml:space="preserve"> and regulatory small RNA</w:t>
      </w:r>
      <w:r w:rsidR="009D7B12">
        <w:t xml:space="preserve">. In contrast, </w:t>
      </w:r>
      <w:r w:rsidR="00AC3D9F">
        <w:t>stable</w:t>
      </w:r>
      <w:r w:rsidR="00A57906">
        <w:t xml:space="preserve"> </w:t>
      </w:r>
      <w:r w:rsidR="00AC3D9F">
        <w:t>RNA secondary</w:t>
      </w:r>
      <w:r w:rsidR="00F34B64">
        <w:t xml:space="preserve"> </w:t>
      </w:r>
      <w:r w:rsidR="00AC3D9F">
        <w:t xml:space="preserve">structures </w:t>
      </w:r>
      <w:r w:rsidR="00A72F27">
        <w:t>w</w:t>
      </w:r>
      <w:r w:rsidR="00AC3D9F">
        <w:t xml:space="preserve">ould still form functional structures. Second, global destabilization of RNA </w:t>
      </w:r>
      <w:r w:rsidR="008B630F">
        <w:t>helices</w:t>
      </w:r>
      <w:r w:rsidR="00AC3D9F">
        <w:t xml:space="preserve"> </w:t>
      </w:r>
      <w:r w:rsidR="00A72F27">
        <w:t>sh</w:t>
      </w:r>
      <w:r w:rsidR="00AC3D9F">
        <w:t xml:space="preserve">ould also lead to destabilization of kinetic traps </w:t>
      </w:r>
      <w:r w:rsidR="008B630F">
        <w:t xml:space="preserve">in RNA folding pathways </w:t>
      </w:r>
      <w:r w:rsidR="008B630F">
        <w:rPr>
          <w:i/>
          <w:iCs/>
        </w:rPr>
        <w:t>in vivo</w:t>
      </w:r>
      <w:r w:rsidR="008B630F">
        <w:t xml:space="preserve">, such as the misfolds observed for the </w:t>
      </w:r>
      <w:r w:rsidR="008B630F">
        <w:rPr>
          <w:i/>
          <w:iCs/>
        </w:rPr>
        <w:t>Tetrahymena ribozyme</w:t>
      </w:r>
      <w:r w:rsidR="008B630F">
        <w:t>.</w:t>
      </w:r>
      <w:r w:rsidR="00F34B64">
        <w:fldChar w:fldCharType="begin"/>
      </w:r>
      <w:r w:rsidR="00F02720">
        <w:instrText xml:space="preserve"> ADDIN ZOTERO_ITEM CSL_CITATION {"citationID":"c0BEOimS","properties":{"formattedCitation":"\\super 55\\nosupersub{}","plainCitation":"55","noteIndex":0},"citationItems":[{"id":238,"uris":["http://zotero.org/users/4485201/items/SS2L96MR"],"itemData":{"id":238,"type":"article-journal","abstract":"Like many structured RNAs, the Tetrahymena group I intron ribozyme folds through multiple pathways and intermediates. Under standard conditions in vitro, a small fraction reaches the native state (N) with kobs≈0.6min−1, while the remainder forms a long-lived misfolded conformation (M) thought to differ in topology. These alternative outcomes reflect a pathway that branches late in folding, after disruption of a trapped intermediate (Itrap). Here we use catalytic activity to probe the folding transitions from Itrap to the native and misfolded states. We show that mutations predicted to weaken the core helix P3 do not increase the rate of folding from Itrap but they increase the fraction that reaches the native state rather than forming the misfolded state. Thus, P3 is disrupted during folding to the native state but not to the misfolded state, and P3 disruption occurs after the rate-limiting step. Interestingly, P3-strengthening mutants also increase native folding. Additional experiments show that these mutants are rapidly committed to folding to the native state, although they reach the native state with approximately the same rate constant as the wild-type ribozyme (~1min−1). Thus, the P3-strengthening mutants populate a distinct pathway that includes at least one intermediate but avoids the M state, most likely because P3 and the correct topology are formed early. Our results highlight multiple pathways in RNA folding and illustrate how kinetic competitions between rapid events can have long-lasting effects because the “choice” is enforced by energy barriers that grow larger as folding progresses.","container-title":"Journal of Molecular Biology","DOI":"10.1016/j.jmb.2014.04.011","ISSN":"0022-2836","issue":"12","journalAbbreviation":"Journal of Molecular Biology","page":"2300-2312","source":"ScienceDirect","title":"Folding Pathways of the Tetrahymena Ribozyme","volume":"426","author":[{"family":"Mitchell","given":"David"},{"family":"Russell","given":"Rick"}],"issued":{"date-parts":[["2014",6,12]]}}}],"schema":"https://github.com/citation-style-language/schema/raw/master/csl-citation.json"} </w:instrText>
      </w:r>
      <w:r w:rsidR="00F34B64">
        <w:fldChar w:fldCharType="separate"/>
      </w:r>
      <w:r w:rsidR="00F02720" w:rsidRPr="00F02720">
        <w:rPr>
          <w:szCs w:val="24"/>
          <w:vertAlign w:val="superscript"/>
        </w:rPr>
        <w:t>55</w:t>
      </w:r>
      <w:r w:rsidR="00F34B64">
        <w:fldChar w:fldCharType="end"/>
      </w:r>
    </w:p>
    <w:p w14:paraId="642A9F05" w14:textId="1F765EA6" w:rsidR="006F31B0" w:rsidRDefault="006F31B0" w:rsidP="00664582">
      <w:pPr>
        <w:pStyle w:val="TAMainText"/>
      </w:pPr>
      <w:bookmarkStart w:id="77" w:name="_Hlk114752414"/>
      <w:bookmarkStart w:id="78" w:name="_Hlk114841078"/>
      <w:ins w:id="79" w:author="Sieg, Jacob Philip" w:date="2022-09-23T13:52:00Z">
        <w:r>
          <w:t xml:space="preserve">Moreover, the destabilizing effect of Eco80 indicates that RNA structures are more dynamic in the cell than </w:t>
        </w:r>
        <w:r>
          <w:rPr>
            <w:i/>
            <w:iCs/>
          </w:rPr>
          <w:t>in vitro</w:t>
        </w:r>
        <w:r>
          <w:t xml:space="preserve">. Helicases and RNA chaperones have been proposed to play a central role in dynamics in cell because interconversion between RNA structures requires breaking base pairs, which is energetically “expensive”. The weak destabilization we observed in this work, about </w:t>
        </w:r>
      </w:ins>
      <w:ins w:id="80" w:author="Sieg, Jacob Philip" w:date="2022-09-23T14:01:00Z">
        <w:r w:rsidR="00E41857">
          <w:t>+</w:t>
        </w:r>
      </w:ins>
      <w:ins w:id="81" w:author="Sieg, Jacob Philip" w:date="2022-09-23T13:52:00Z">
        <w:r>
          <w:t xml:space="preserve">0.69 kcal/mol, could have a large effect on RNA dynamics </w:t>
        </w:r>
        <w:r w:rsidRPr="005D4B08">
          <w:rPr>
            <w:i/>
            <w:iCs/>
          </w:rPr>
          <w:t>in vivo</w:t>
        </w:r>
        <w:r>
          <w:t>, when extrapolated to the entire transcriptome, outside of the impact of protein</w:t>
        </w:r>
      </w:ins>
      <w:ins w:id="82" w:author="Sieg, Jacob Philip" w:date="2022-09-26T12:26:00Z">
        <w:r w:rsidR="00386042">
          <w:t xml:space="preserve">ous </w:t>
        </w:r>
      </w:ins>
      <w:ins w:id="83" w:author="Sieg, Jacob Philip" w:date="2022-09-26T12:27:00Z">
        <w:r w:rsidR="00386042">
          <w:t>RNA</w:t>
        </w:r>
      </w:ins>
      <w:ins w:id="84" w:author="Sieg, Jacob Philip" w:date="2022-09-23T13:52:00Z">
        <w:r>
          <w:t xml:space="preserve"> chaperones. Another consideration is that helicases require the hydrolysis/expenditure of NTPs. A 0.69 kcal/mol decrease in the energy</w:t>
        </w:r>
      </w:ins>
      <w:ins w:id="85" w:author="Sieg, Jacob Philip" w:date="2022-09-26T12:29:00Z">
        <w:r w:rsidR="0079225A">
          <w:t xml:space="preserve"> required</w:t>
        </w:r>
      </w:ins>
      <w:ins w:id="86" w:author="Sieg, Jacob Philip" w:date="2022-09-26T12:28:00Z">
        <w:r w:rsidR="00386042">
          <w:t xml:space="preserve"> for</w:t>
        </w:r>
      </w:ins>
      <w:ins w:id="87" w:author="Sieg, Jacob Philip" w:date="2022-09-23T13:52:00Z">
        <w:r>
          <w:t xml:space="preserve"> </w:t>
        </w:r>
      </w:ins>
      <w:ins w:id="88" w:author="Sieg, Jacob Philip" w:date="2022-09-26T12:28:00Z">
        <w:r w:rsidR="00386042">
          <w:t xml:space="preserve">every helix </w:t>
        </w:r>
      </w:ins>
      <w:ins w:id="89" w:author="Sieg, Jacob Philip" w:date="2022-09-26T12:27:00Z">
        <w:r w:rsidR="00386042">
          <w:t>that a helicase must unwind</w:t>
        </w:r>
      </w:ins>
      <w:ins w:id="90" w:author="Sieg, Jacob Philip" w:date="2022-09-23T13:52:00Z">
        <w:r>
          <w:t xml:space="preserve"> could provide major energetic savings for the cell.</w:t>
        </w:r>
      </w:ins>
      <w:bookmarkEnd w:id="77"/>
    </w:p>
    <w:bookmarkEnd w:id="78"/>
    <w:p w14:paraId="0666BD18" w14:textId="0CF6D203" w:rsidR="00935500" w:rsidRPr="00935500" w:rsidRDefault="00EB1787" w:rsidP="00664582">
      <w:pPr>
        <w:pStyle w:val="TAMainText"/>
      </w:pPr>
      <w:r>
        <w:t>Weakening of</w:t>
      </w:r>
      <w:r w:rsidR="00935500" w:rsidRPr="00935500">
        <w:t xml:space="preserve"> RNA helix stability</w:t>
      </w:r>
      <w:r w:rsidR="003F53E7">
        <w:t xml:space="preserve"> in Eco80</w:t>
      </w:r>
      <w:r w:rsidR="00935500" w:rsidRPr="00935500">
        <w:t xml:space="preserve"> can be understood using a model that combines established effects of polar small molecules and Mg</w:t>
      </w:r>
      <w:r w:rsidR="00935500" w:rsidRPr="00935500">
        <w:rPr>
          <w:vertAlign w:val="superscript"/>
        </w:rPr>
        <w:t>2+</w:t>
      </w:r>
      <w:r w:rsidR="00935500" w:rsidRPr="00935500">
        <w:t xml:space="preserve"> on RNA </w:t>
      </w:r>
      <w:r w:rsidR="00FD5268">
        <w:t>helix</w:t>
      </w:r>
      <w:r w:rsidR="00935500" w:rsidRPr="00935500">
        <w:t xml:space="preserve"> stability. Polar small molecules are known to interact favorably with the exposed bases in the unfolded state (Figure 5B).</w:t>
      </w:r>
      <w:r w:rsidR="00935500" w:rsidRPr="00935500">
        <w:fldChar w:fldCharType="begin"/>
      </w:r>
      <w:r w:rsidR="00F02720">
        <w:instrText xml:space="preserve"> ADDIN ZOTERO_ITEM CSL_CITATION {"citationID":"a4kbpmanll","properties":{"formattedCitation":"\\super 56\\uc0\\u8211{}59\\nosupersub{}","plainCitation":"56–59","noteIndex":0},"citationItems":[{"id":81,"uris":["http://zotero.org/users/4485201/items/KXBVSXLC"],"itemData":{"id":81,"type":"article-journal","abstract":"Osmolytes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ΔG°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α, as observed previously for urea. Trends in α-values for interactions of alkylureas with nucleobase atom types parallel those for corresponding amide compound atom types, oﬀset because nucleobase α-values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(NH···O</w:instrText>
      </w:r>
      <w:r w:rsidR="00F02720">
        <w:rPr>
          <w:rFonts w:hint="eastAsia"/>
        </w:rPr>
        <w:instrText></w:instrText>
      </w:r>
      <w:r w:rsidR="00F02720">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00935500" w:rsidRPr="00935500">
        <w:fldChar w:fldCharType="separate"/>
      </w:r>
      <w:r w:rsidR="00F02720" w:rsidRPr="00F02720">
        <w:rPr>
          <w:szCs w:val="24"/>
          <w:vertAlign w:val="superscript"/>
        </w:rPr>
        <w:t>56–59</w:t>
      </w:r>
      <w:r w:rsidR="00935500" w:rsidRPr="00935500">
        <w:fldChar w:fldCharType="end"/>
      </w:r>
      <w:r w:rsidR="00935500" w:rsidRPr="00935500">
        <w:t xml:space="preserve"> Likewise, Mg</w:t>
      </w:r>
      <w:r w:rsidR="00935500" w:rsidRPr="00935500">
        <w:rPr>
          <w:vertAlign w:val="superscript"/>
        </w:rPr>
        <w:t>2+</w:t>
      </w:r>
      <w:r w:rsidR="00935500" w:rsidRPr="00935500">
        <w:t xml:space="preserve"> is known to interact favorabl</w:t>
      </w:r>
      <w:r w:rsidR="00053A45">
        <w:t>y</w:t>
      </w:r>
      <w:r w:rsidR="00935500" w:rsidRPr="00935500">
        <w:t xml:space="preserve"> with the high density of negative charge</w:t>
      </w:r>
      <w:r w:rsidR="0057127C">
        <w:t>s</w:t>
      </w:r>
      <w:r w:rsidR="00935500" w:rsidRPr="00935500">
        <w:t xml:space="preserve"> in helical RNA. Thus, metabolites </w:t>
      </w:r>
      <w:r w:rsidR="00E25B7A">
        <w:t xml:space="preserve">may </w:t>
      </w:r>
      <w:r w:rsidR="00727E1C" w:rsidRPr="00935500">
        <w:t xml:space="preserve">destabilize </w:t>
      </w:r>
      <w:r w:rsidR="00935500" w:rsidRPr="00935500">
        <w:t>heli</w:t>
      </w:r>
      <w:r w:rsidR="00727E1C">
        <w:t>ces</w:t>
      </w:r>
      <w:r w:rsidR="00935500" w:rsidRPr="00935500">
        <w:t xml:space="preserve"> by favoring the unfolded state and </w:t>
      </w:r>
      <w:bookmarkStart w:id="91" w:name="_Hlk108097678"/>
      <w:r w:rsidR="00935500" w:rsidRPr="00935500">
        <w:t>Mg</w:t>
      </w:r>
      <w:r w:rsidR="00935500" w:rsidRPr="00935500">
        <w:rPr>
          <w:vertAlign w:val="superscript"/>
        </w:rPr>
        <w:t>2+</w:t>
      </w:r>
      <w:bookmarkEnd w:id="91"/>
      <w:r w:rsidR="00935500" w:rsidRPr="00935500">
        <w:t xml:space="preserve"> stabilizes heli</w:t>
      </w:r>
      <w:r w:rsidR="00727E1C">
        <w:t>ces</w:t>
      </w:r>
      <w:r w:rsidR="00935500" w:rsidRPr="00935500">
        <w:t xml:space="preserve"> by favoring the helical state (Figure 5C). The changes in helix formation energy</w:t>
      </w:r>
      <w:r w:rsidR="00384D67">
        <w:t xml:space="preserve"> in</w:t>
      </w:r>
      <w:r w:rsidR="00935500" w:rsidRPr="00935500">
        <w:t xml:space="preserve"> Mg</w:t>
      </w:r>
      <w:r w:rsidR="00935500" w:rsidRPr="00935500">
        <w:rPr>
          <w:vertAlign w:val="superscript"/>
        </w:rPr>
        <w:t>2+</w:t>
      </w:r>
      <w:r w:rsidR="003F53E7">
        <w:t>-</w:t>
      </w:r>
      <w:r w:rsidR="00935500" w:rsidRPr="00935500">
        <w:t>metabolite mixtures demonstrate a balance between metabolites favoring the unfolded state and Mg</w:t>
      </w:r>
      <w:r w:rsidR="00935500" w:rsidRPr="00935500">
        <w:rPr>
          <w:vertAlign w:val="superscript"/>
        </w:rPr>
        <w:t>2+</w:t>
      </w:r>
      <w:r w:rsidR="00935500" w:rsidRPr="00935500">
        <w:t xml:space="preserve"> favoring the helical state (Figure 5C</w:t>
      </w:r>
      <w:r>
        <w:t>, right</w:t>
      </w:r>
      <w:r w:rsidR="00935500" w:rsidRPr="00935500">
        <w:t>). For example, NTPCM strongly chelates Mg</w:t>
      </w:r>
      <w:r w:rsidR="00935500" w:rsidRPr="00935500">
        <w:rPr>
          <w:vertAlign w:val="superscript"/>
        </w:rPr>
        <w:t>2+</w:t>
      </w:r>
      <w:r w:rsidR="00935500" w:rsidRPr="00935500">
        <w:t>, thus sequestering Mg</w:t>
      </w:r>
      <w:r w:rsidR="00935500" w:rsidRPr="00935500">
        <w:rPr>
          <w:vertAlign w:val="superscript"/>
        </w:rPr>
        <w:t>2+</w:t>
      </w:r>
      <w:r w:rsidR="00935500" w:rsidRPr="00935500">
        <w:t xml:space="preserve"> from interacting with the folded state</w:t>
      </w:r>
      <w:r w:rsidR="00A03DDB">
        <w:t>,</w:t>
      </w:r>
      <w:r w:rsidR="00935500" w:rsidRPr="00935500">
        <w:t xml:space="preserve"> so that the destabilizing interactions between NTPs and RNA dominate, </w:t>
      </w:r>
      <w:r w:rsidR="0057127C">
        <w:t>which lead</w:t>
      </w:r>
      <w:r w:rsidR="00935500" w:rsidRPr="00935500">
        <w:t xml:space="preserve"> to a consistent destabilization of RNA helices (Figure 2D). In contrast, WMCM only weakly sequesters Mg</w:t>
      </w:r>
      <w:r w:rsidR="00935500" w:rsidRPr="00935500">
        <w:rPr>
          <w:vertAlign w:val="superscript"/>
        </w:rPr>
        <w:t>2+</w:t>
      </w:r>
      <w:r w:rsidR="00384D67">
        <w:t>,</w:t>
      </w:r>
      <w:r w:rsidR="00935500" w:rsidRPr="00935500">
        <w:t xml:space="preserve"> so that Mg</w:t>
      </w:r>
      <w:r w:rsidR="00935500" w:rsidRPr="00935500">
        <w:rPr>
          <w:vertAlign w:val="superscript"/>
        </w:rPr>
        <w:t>2+</w:t>
      </w:r>
      <w:r w:rsidR="00935500" w:rsidRPr="00935500">
        <w:t xml:space="preserve"> is available for favorable interactions with helices. This lead</w:t>
      </w:r>
      <w:r w:rsidR="00E25B7A">
        <w:t>s</w:t>
      </w:r>
      <w:r w:rsidR="00935500" w:rsidRPr="00935500">
        <w:t xml:space="preserve"> to the inconsistent destabilization</w:t>
      </w:r>
      <w:r w:rsidR="003F53E7">
        <w:t xml:space="preserve"> and</w:t>
      </w:r>
      <w:r w:rsidR="00E25B7A">
        <w:t xml:space="preserve"> even</w:t>
      </w:r>
      <w:r w:rsidR="003F53E7">
        <w:t xml:space="preserve"> </w:t>
      </w:r>
      <w:r w:rsidR="00935500" w:rsidRPr="00935500">
        <w:t>stabilization of RNA helices observed in WMCM</w:t>
      </w:r>
      <w:r w:rsidR="00A03DDB">
        <w:t xml:space="preserve"> (Figure 2D)</w:t>
      </w:r>
      <w:r w:rsidR="00BE629D">
        <w:t xml:space="preserve">, dependent on the relative </w:t>
      </w:r>
      <w:r w:rsidR="00BE629D">
        <w:lastRenderedPageBreak/>
        <w:t>strength of stabilizing Mg</w:t>
      </w:r>
      <w:r w:rsidR="00BE629D" w:rsidRPr="00BE629D">
        <w:rPr>
          <w:vertAlign w:val="superscript"/>
        </w:rPr>
        <w:t>2+</w:t>
      </w:r>
      <w:r w:rsidR="00BE629D">
        <w:t>-RNA interactions and destabilizing metabolite-RNA interactions</w:t>
      </w:r>
      <w:r w:rsidR="00935500" w:rsidRPr="00935500">
        <w:t xml:space="preserve"> (Figure </w:t>
      </w:r>
      <w:r w:rsidR="00BE629D">
        <w:t>5C</w:t>
      </w:r>
      <w:r w:rsidR="00935500" w:rsidRPr="00935500">
        <w:t>).</w:t>
      </w:r>
    </w:p>
    <w:p w14:paraId="4104F39C" w14:textId="29F85CC4" w:rsidR="00935500" w:rsidRDefault="00935500" w:rsidP="00664582">
      <w:pPr>
        <w:pStyle w:val="TAMainText"/>
      </w:pPr>
      <w:r w:rsidRPr="00935500">
        <w:t>NTPCM destabilize</w:t>
      </w:r>
      <w:r w:rsidR="00E17A65">
        <w:t>d</w:t>
      </w:r>
      <w:r w:rsidRPr="00935500">
        <w:t xml:space="preserve"> AU</w:t>
      </w:r>
      <w:r w:rsidR="00B10945">
        <w:t>-</w:t>
      </w:r>
      <w:r w:rsidRPr="00935500">
        <w:t>rich helices more than GC</w:t>
      </w:r>
      <w:r w:rsidR="00B10945">
        <w:t>-</w:t>
      </w:r>
      <w:r w:rsidRPr="00935500">
        <w:t xml:space="preserve">rich helices (SI </w:t>
      </w:r>
      <w:r w:rsidR="00B573D6">
        <w:t>F</w:t>
      </w:r>
      <w:r w:rsidRPr="00935500">
        <w:t xml:space="preserve">igure 4). A similar destabilizing effect on </w:t>
      </w:r>
      <w:r w:rsidR="00BE629D">
        <w:t xml:space="preserve">RNA </w:t>
      </w:r>
      <w:r w:rsidRPr="00935500">
        <w:t>G-quadruplex structure</w:t>
      </w:r>
      <w:r w:rsidR="00BE629D">
        <w:t>s</w:t>
      </w:r>
      <w:r w:rsidRPr="00935500">
        <w:t xml:space="preserve"> has been </w:t>
      </w:r>
      <w:r w:rsidR="00E25B7A">
        <w:t>reported</w:t>
      </w:r>
      <w:r w:rsidRPr="00935500">
        <w:t xml:space="preserve"> </w:t>
      </w:r>
      <w:r w:rsidR="00E25B7A">
        <w:t xml:space="preserve">specifically </w:t>
      </w:r>
      <w:r w:rsidRPr="00935500">
        <w:t>for cytidine nucleotides.</w:t>
      </w:r>
      <w:r w:rsidRPr="00935500">
        <w:fldChar w:fldCharType="begin"/>
      </w:r>
      <w:r w:rsidR="00F02720">
        <w:instrText xml:space="preserve"> ADDIN ZOTERO_ITEM CSL_CITATION {"citationID":"a176oc2bmm0","properties":{"formattedCitation":"\\super 60\\nosupersub{}","plainCitation":"60","noteIndex":0},"citationItems":[{"id":2273,"uris":["http://zotero.org/users/4485201/items/CGYXKHVY"],"itemData":{"id":2273,"type":"article-journal","abstract":"A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F02720" w:rsidRPr="00F02720">
        <w:rPr>
          <w:szCs w:val="24"/>
          <w:vertAlign w:val="superscript"/>
        </w:rPr>
        <w:t>60</w:t>
      </w:r>
      <w:r w:rsidRPr="00935500">
        <w:fldChar w:fldCharType="end"/>
      </w:r>
      <w:r w:rsidRPr="00935500">
        <w:t xml:space="preserve"> Interestingly, </w:t>
      </w:r>
      <w:r w:rsidR="00B10945">
        <w:t>in the case of G-quadruplex structures</w:t>
      </w:r>
      <w:r w:rsidR="00A03DDB">
        <w:t>,</w:t>
      </w:r>
      <w:r w:rsidR="00B10945">
        <w:t xml:space="preserve"> </w:t>
      </w:r>
      <w:r w:rsidRPr="00935500">
        <w:t xml:space="preserve">other nucleotides (A and </w:t>
      </w:r>
      <w:r w:rsidR="00C40497">
        <w:t>U</w:t>
      </w:r>
      <w:r w:rsidRPr="00935500">
        <w:t xml:space="preserve">) had a </w:t>
      </w:r>
      <w:r w:rsidR="00BE629D">
        <w:t>smaller</w:t>
      </w:r>
      <w:r w:rsidRPr="00935500">
        <w:t xml:space="preserve"> destabilizing effect, </w:t>
      </w:r>
      <w:r w:rsidR="00E25B7A">
        <w:t>suggesting</w:t>
      </w:r>
      <w:r w:rsidRPr="00935500">
        <w:t xml:space="preserve"> that G-</w:t>
      </w:r>
      <w:r w:rsidR="00DF0817" w:rsidRPr="00935500">
        <w:t>quadruplexes</w:t>
      </w:r>
      <w:r w:rsidRPr="00935500">
        <w:t xml:space="preserve"> are destabilized by favorable base-pairing interactions between cytidine nucleotides in solution and Gs in the unfolded state of the RNA. </w:t>
      </w:r>
      <w:r w:rsidR="009872A6">
        <w:t xml:space="preserve">The </w:t>
      </w:r>
      <w:r w:rsidRPr="00935500">
        <w:t>NTPCM is comp</w:t>
      </w:r>
      <w:r w:rsidR="00B10945">
        <w:t>ri</w:t>
      </w:r>
      <w:r w:rsidRPr="00935500">
        <w:t>sed</w:t>
      </w:r>
      <w:r w:rsidR="009872A6">
        <w:t xml:space="preserve"> mostly</w:t>
      </w:r>
      <w:r w:rsidRPr="00935500">
        <w:t xml:space="preserve"> of ATP, UTP, and dTTP (22.5 mM total versus 4.9 mM GTP). </w:t>
      </w:r>
      <w:r w:rsidR="009872A6">
        <w:t xml:space="preserve">The </w:t>
      </w:r>
      <w:r w:rsidRPr="00935500">
        <w:t xml:space="preserve">ATP, UTP, and dTTP are expected to form stronger hydrogen bonds with </w:t>
      </w:r>
      <w:r w:rsidR="00B10945">
        <w:t>U</w:t>
      </w:r>
      <w:r w:rsidRPr="00935500">
        <w:t xml:space="preserve">s and </w:t>
      </w:r>
      <w:r w:rsidR="00B10945">
        <w:t>A</w:t>
      </w:r>
      <w:r w:rsidRPr="00935500">
        <w:t>s</w:t>
      </w:r>
      <w:r w:rsidR="00B10945">
        <w:t>, respectively,</w:t>
      </w:r>
      <w:r w:rsidRPr="00935500">
        <w:t xml:space="preserve"> in the unfolded state of RNA, </w:t>
      </w:r>
      <w:r w:rsidR="009872A6">
        <w:t>supporting</w:t>
      </w:r>
      <w:r w:rsidRPr="00935500">
        <w:t xml:space="preserve"> the AU dependence of helix destabilization by NTPCM.</w:t>
      </w:r>
    </w:p>
    <w:p w14:paraId="2B7D917A" w14:textId="23677743" w:rsidR="00044A92" w:rsidRDefault="00117436" w:rsidP="00664582">
      <w:pPr>
        <w:pStyle w:val="TAMainText"/>
      </w:pPr>
      <w:r>
        <w:rPr>
          <w:noProof/>
        </w:rPr>
        <w:drawing>
          <wp:inline distT="0" distB="0" distL="0" distR="0" wp14:anchorId="53570A6C" wp14:editId="58B73C1D">
            <wp:extent cx="2744381" cy="3926857"/>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6"/>
                    <a:stretch>
                      <a:fillRect/>
                    </a:stretch>
                  </pic:blipFill>
                  <pic:spPr>
                    <a:xfrm>
                      <a:off x="0" y="0"/>
                      <a:ext cx="2744381" cy="3926857"/>
                    </a:xfrm>
                    <a:prstGeom prst="rect">
                      <a:avLst/>
                    </a:prstGeom>
                  </pic:spPr>
                </pic:pic>
              </a:graphicData>
            </a:graphic>
          </wp:inline>
        </w:drawing>
      </w:r>
    </w:p>
    <w:p w14:paraId="71141BDB" w14:textId="23D93205" w:rsidR="00044A92" w:rsidRPr="00935500" w:rsidRDefault="00044A92" w:rsidP="00831AFF">
      <w:pPr>
        <w:pStyle w:val="VAFigureCaption"/>
      </w:pPr>
      <w:r w:rsidRPr="00270841">
        <w:rPr>
          <w:b/>
          <w:bCs/>
        </w:rPr>
        <w:t>Figure 5</w:t>
      </w:r>
      <w:r>
        <w:t xml:space="preserve">  </w:t>
      </w:r>
      <w:r w:rsidRPr="009A3C0C">
        <w:t>Models describing the destabilization of RNA helices and stabilization of RNA chemical structure by Eco80.</w:t>
      </w:r>
      <w:r>
        <w:t xml:space="preserve"> </w:t>
      </w:r>
      <w:r w:rsidRPr="00270841">
        <w:rPr>
          <w:b/>
          <w:bCs/>
        </w:rPr>
        <w:t>(A)</w:t>
      </w:r>
      <w:r>
        <w:t xml:space="preserve"> </w:t>
      </w:r>
      <w:r w:rsidRPr="009A3C0C">
        <w:t xml:space="preserve">Semi-quantitative molecular representation of an RNA helix in Eco80. </w:t>
      </w:r>
      <w:r>
        <w:t>T</w:t>
      </w:r>
      <w:r w:rsidRPr="009A3C0C">
        <w:t xml:space="preserve">he average number of molecules (colored sphere models) in Eco80 that would occupy a sphere with a 50 </w:t>
      </w:r>
      <w:r w:rsidRPr="009A3C0C">
        <w:rPr>
          <w:rFonts w:cs="Arial"/>
        </w:rPr>
        <w:t>Å</w:t>
      </w:r>
      <w:r w:rsidRPr="009A3C0C">
        <w:t xml:space="preserve"> radius w</w:t>
      </w:r>
      <w:r>
        <w:t>ere</w:t>
      </w:r>
      <w:r w:rsidRPr="009A3C0C">
        <w:t xml:space="preserve"> placed randomly around an 8</w:t>
      </w:r>
      <w:r>
        <w:t xml:space="preserve"> base-pair</w:t>
      </w:r>
      <w:r w:rsidRPr="009A3C0C">
        <w:t xml:space="preserve"> RNA helix</w:t>
      </w:r>
      <w:r>
        <w:t xml:space="preserve"> using Pymol</w:t>
      </w:r>
      <w:r w:rsidRPr="009A3C0C">
        <w:t xml:space="preserve"> (blue cartoon, PDB 1SDR). Mg</w:t>
      </w:r>
      <w:r w:rsidRPr="009A3C0C">
        <w:rPr>
          <w:vertAlign w:val="superscript"/>
        </w:rPr>
        <w:t>2+</w:t>
      </w:r>
      <w:r w:rsidRPr="009A3C0C">
        <w:t xml:space="preserve"> ions are represented with teal spheres. Solvent (red wires) and K</w:t>
      </w:r>
      <w:r w:rsidRPr="009A3C0C">
        <w:rPr>
          <w:vertAlign w:val="superscript"/>
        </w:rPr>
        <w:t>+</w:t>
      </w:r>
      <w:r w:rsidRPr="009A3C0C">
        <w:t xml:space="preserve"> (blue spheres) where modeled using WAXSiS.</w:t>
      </w:r>
      <w:r w:rsidRPr="009A3C0C">
        <w:rPr>
          <w:b/>
          <w:bCs/>
        </w:rPr>
        <w:fldChar w:fldCharType="begin"/>
      </w:r>
      <w:r w:rsidR="00F02720">
        <w:instrText xml:space="preserve"> ADDIN ZOTERO_ITEM CSL_CITATION {"citationID":"a10qm757ihk","properties":{"formattedCitation":"\\super 47\\nosupersub{}","plainCitation":"47","noteIndex":0},"citationItems":[{"id":389,"uris":["http://zotero.org/users/4485201/items/2F73GZYN"],"itemData":{"id":389,"type":"article-journal","abstract":"Small-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bCs/>
        </w:rPr>
        <w:fldChar w:fldCharType="separate"/>
      </w:r>
      <w:r w:rsidR="00F02720" w:rsidRPr="00F02720">
        <w:rPr>
          <w:szCs w:val="24"/>
          <w:vertAlign w:val="superscript"/>
        </w:rPr>
        <w:t>47</w:t>
      </w:r>
      <w:r w:rsidRPr="009A3C0C">
        <w:rPr>
          <w:b/>
          <w:bCs/>
        </w:rPr>
        <w:fldChar w:fldCharType="end"/>
      </w:r>
      <w:r>
        <w:t xml:space="preserve"> </w:t>
      </w:r>
      <w:r w:rsidRPr="00270841">
        <w:rPr>
          <w:b/>
          <w:bCs/>
        </w:rPr>
        <w:t>(B-C)</w:t>
      </w:r>
      <w:r w:rsidRPr="009A3C0C">
        <w:t xml:space="preserve"> Mechanism for destabilization of helices by metabolites and stabilization of helices by Mg</w:t>
      </w:r>
      <w:r w:rsidRPr="009A3C0C">
        <w:rPr>
          <w:vertAlign w:val="superscript"/>
        </w:rPr>
        <w:t>2+</w:t>
      </w:r>
      <w:r w:rsidRPr="009A3C0C">
        <w:t>.</w:t>
      </w:r>
      <w:r>
        <w:t xml:space="preserve"> </w:t>
      </w:r>
      <w:r w:rsidRPr="009A3C0C">
        <w:t>Net effect of metabolite-chelated Mg</w:t>
      </w:r>
      <w:r w:rsidRPr="009A3C0C">
        <w:rPr>
          <w:vertAlign w:val="superscript"/>
        </w:rPr>
        <w:t>2+</w:t>
      </w:r>
      <w:r w:rsidRPr="009A3C0C">
        <w:t xml:space="preserve"> combines metabolite interactions</w:t>
      </w:r>
      <w:r>
        <w:t xml:space="preserve"> (red, white, blue)</w:t>
      </w:r>
      <w:r w:rsidRPr="009A3C0C">
        <w:t xml:space="preserve"> favoring the unfolded state and Mg</w:t>
      </w:r>
      <w:r w:rsidRPr="009A3C0C">
        <w:rPr>
          <w:vertAlign w:val="superscript"/>
        </w:rPr>
        <w:t>2+</w:t>
      </w:r>
      <w:r w:rsidRPr="009A3C0C">
        <w:t xml:space="preserve"> interactions</w:t>
      </w:r>
      <w:r>
        <w:t xml:space="preserve"> (green)</w:t>
      </w:r>
      <w:r w:rsidRPr="009A3C0C">
        <w:t xml:space="preserve"> favoring the helical state.</w:t>
      </w:r>
      <w:r>
        <w:t xml:space="preserve"> </w:t>
      </w:r>
      <w:r w:rsidRPr="00270841">
        <w:rPr>
          <w:b/>
          <w:bCs/>
        </w:rPr>
        <w:t>(D-E)</w:t>
      </w:r>
      <w:r w:rsidRPr="009A3C0C">
        <w:t xml:space="preserve"> In-line degradation of the RNA backbone mediated by Mg</w:t>
      </w:r>
      <w:r w:rsidRPr="00065FBB">
        <w:rPr>
          <w:vertAlign w:val="superscript"/>
        </w:rPr>
        <w:t>2+</w:t>
      </w:r>
      <w:r w:rsidRPr="009A3C0C">
        <w:t xml:space="preserve"> hydroxide species</w:t>
      </w:r>
      <w:r w:rsidR="00A03DDB">
        <w:t xml:space="preserve"> is inhibited by Mg</w:t>
      </w:r>
      <w:r w:rsidR="00A03DDB" w:rsidRPr="00A03DDB">
        <w:rPr>
          <w:vertAlign w:val="superscript"/>
        </w:rPr>
        <w:t>2+</w:t>
      </w:r>
      <w:r w:rsidR="00A03DDB">
        <w:t xml:space="preserve"> chelation</w:t>
      </w:r>
      <w:r w:rsidRPr="009A3C0C">
        <w:t>.</w:t>
      </w:r>
    </w:p>
    <w:p w14:paraId="2A06BDA4" w14:textId="055D7492" w:rsidR="00183F17" w:rsidRDefault="00935500" w:rsidP="00664582">
      <w:pPr>
        <w:pStyle w:val="TAMainText"/>
        <w:rPr>
          <w:noProof/>
        </w:rPr>
      </w:pPr>
      <w:r w:rsidRPr="00935500">
        <w:t>Our analysis of RNA degradation in Eco80 indicate</w:t>
      </w:r>
      <w:r w:rsidR="00E17A65">
        <w:t>d</w:t>
      </w:r>
      <w:r w:rsidRPr="00935500">
        <w:t xml:space="preserve"> that metabolites protect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w:t>
      </w:r>
      <w:r w:rsidRPr="00935500">
        <w:t>had the strongest protective effects, while WMCM had an intermediate protective effect, indicating that protection from degradation is dependent on the strength of the chelating interaction between metabolites and Mg</w:t>
      </w:r>
      <w:r w:rsidRPr="00935500">
        <w:rPr>
          <w:vertAlign w:val="superscript"/>
        </w:rPr>
        <w:t>2+</w:t>
      </w:r>
      <w:r w:rsidRPr="00935500">
        <w:t>. In this model, in-line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w:t>
      </w:r>
      <w:r w:rsidR="00065FBB">
        <w:t>-</w:t>
      </w:r>
      <w:r w:rsidRPr="00935500">
        <w:t>chelated Mg</w:t>
      </w:r>
      <w:r w:rsidRPr="007C1108">
        <w:rPr>
          <w:vertAlign w:val="superscript"/>
        </w:rPr>
        <w:t>2+</w:t>
      </w:r>
      <w:r w:rsidRPr="00935500">
        <w:t>, and negligible for strong NTP</w:t>
      </w:r>
      <w:r w:rsidR="00E17A65">
        <w:t>-</w:t>
      </w:r>
      <w:r w:rsidR="00065FBB">
        <w:t>chelated</w:t>
      </w:r>
      <w:r w:rsidR="00E17A65">
        <w:t xml:space="preserve"> </w:t>
      </w:r>
      <w:r w:rsidR="00065FBB">
        <w:t>Mg</w:t>
      </w:r>
      <w:r w:rsidR="00065FBB" w:rsidRPr="00065FBB">
        <w:rPr>
          <w:vertAlign w:val="superscript"/>
        </w:rPr>
        <w:t>2+</w:t>
      </w:r>
      <w:r w:rsidR="00065FBB" w:rsidRPr="00065FBB">
        <w:t xml:space="preserve"> </w:t>
      </w:r>
      <w:r w:rsidRPr="00935500">
        <w:t xml:space="preserve">(Figure 5D). Thus, RNA degradation rates </w:t>
      </w:r>
      <w:r w:rsidR="00E17A65">
        <w:t>we</w:t>
      </w:r>
      <w:r w:rsidRPr="00935500">
        <w:t>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w:t>
      </w:r>
      <w:r w:rsidR="00065FBB">
        <w:t>and</w:t>
      </w:r>
      <w:r w:rsidRPr="00935500">
        <w:t xml:space="preserv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14487CE5" w14:textId="66CAC1FB" w:rsidR="00935500" w:rsidRDefault="00935500" w:rsidP="00664582">
      <w:pPr>
        <w:pStyle w:val="TAMainText"/>
      </w:pPr>
      <w:r w:rsidRPr="00935500">
        <w:t>Our analysis of CPEB3 catalysis in Eco80 indicate</w:t>
      </w:r>
      <w:r w:rsidR="008B7352">
        <w:t>d</w:t>
      </w:r>
      <w:r w:rsidRPr="00935500">
        <w:t xml:space="preserve"> that metabolite</w:t>
      </w:r>
      <w:r w:rsidR="00A03DDB">
        <w:t>-</w:t>
      </w:r>
      <w:r w:rsidRPr="00935500">
        <w:t>Mg</w:t>
      </w:r>
      <w:r w:rsidRPr="00935500">
        <w:rPr>
          <w:vertAlign w:val="superscript"/>
        </w:rPr>
        <w:t>2+</w:t>
      </w:r>
      <w:r w:rsidRPr="00935500">
        <w:t xml:space="preserve"> mixtures support RNA catalysis. A previous study of hammerhead ribozyme catalysis in the presence of nucleotides found that reaction rates were enhanced by NDP</w:t>
      </w:r>
      <w:r w:rsidR="008B7352">
        <w:t>-</w:t>
      </w:r>
      <w:r w:rsidRPr="00935500">
        <w:t>chelated</w:t>
      </w:r>
      <w:r w:rsidR="008B7352">
        <w:t xml:space="preserve"> </w:t>
      </w:r>
      <w:r w:rsidRPr="00935500">
        <w:t>Mg</w:t>
      </w:r>
      <w:r w:rsidRPr="00935500">
        <w:rPr>
          <w:vertAlign w:val="superscript"/>
        </w:rPr>
        <w:t>2+</w:t>
      </w:r>
      <w:r w:rsidRPr="00935500">
        <w:t>, a weakly</w:t>
      </w:r>
      <w:r w:rsidR="008B7352">
        <w:t>-</w:t>
      </w:r>
      <w:r w:rsidRPr="00935500">
        <w:t>chelated</w:t>
      </w:r>
      <w:r w:rsidR="008B7352">
        <w:t xml:space="preserve"> </w:t>
      </w:r>
      <w:r w:rsidRPr="00935500">
        <w:t>Mg</w:t>
      </w:r>
      <w:r w:rsidRPr="00935500">
        <w:rPr>
          <w:vertAlign w:val="superscript"/>
        </w:rPr>
        <w:t>2+</w:t>
      </w:r>
      <w:r w:rsidRPr="00935500">
        <w:t xml:space="preserve"> species, and that NTP</w:t>
      </w:r>
      <w:r w:rsidR="008B7352">
        <w:t>-</w:t>
      </w:r>
      <w:r w:rsidRPr="00935500">
        <w:t>chelated</w:t>
      </w:r>
      <w:r w:rsidR="008B7352">
        <w:t xml:space="preserve"> </w:t>
      </w:r>
      <w:r w:rsidRPr="00935500">
        <w:t>Mg</w:t>
      </w:r>
      <w:r w:rsidRPr="00935500">
        <w:rPr>
          <w:vertAlign w:val="superscript"/>
        </w:rPr>
        <w:t>2+</w:t>
      </w:r>
      <w:r w:rsidRPr="00935500">
        <w:t xml:space="preserve"> ha</w:t>
      </w:r>
      <w:r w:rsidR="008B7352">
        <w:t>d</w:t>
      </w:r>
      <w:r w:rsidRPr="00935500">
        <w:t xml:space="preserve"> no effect on reaction rates.</w:t>
      </w:r>
      <w:r w:rsidRPr="00935500">
        <w:fldChar w:fldCharType="begin"/>
      </w:r>
      <w:r w:rsidR="00F02720">
        <w:instrText xml:space="preserve"> ADDIN ZOTERO_ITEM CSL_CITATION {"citationID":"a23dfhahfpc","properties":{"formattedCitation":"\\super 25\\nosupersub{}","plainCitation":"25","noteIndex":0},"citationItems":[{"id":434,"uris":["http://zotero.org/users/4485201/items/LCJEMRTW"],"itemData":{"id":434,"type":"article-journal","abstract":"RNAs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00F02720" w:rsidRPr="00F02720">
        <w:rPr>
          <w:szCs w:val="24"/>
          <w:vertAlign w:val="superscript"/>
        </w:rPr>
        <w:t>25</w:t>
      </w:r>
      <w:r w:rsidRPr="00935500">
        <w:fldChar w:fldCharType="end"/>
      </w:r>
      <w:r w:rsidRPr="00935500">
        <w:t xml:space="preserve"> Similarly, our results in metabolite mixtures found that WMCM</w:t>
      </w:r>
      <w:r w:rsidR="009872A6">
        <w:t xml:space="preserve"> weakly </w:t>
      </w:r>
      <w:r w:rsidRPr="00935500">
        <w:t>enhance</w:t>
      </w:r>
      <w:r w:rsidR="00A03DDB">
        <w:t>d</w:t>
      </w:r>
      <w:r w:rsidRPr="00935500">
        <w:t xml:space="preserve"> CPEB3 ribozyme catalysis while NTPCM </w:t>
      </w:r>
      <w:r w:rsidR="009872A6">
        <w:t xml:space="preserve">weakly </w:t>
      </w:r>
      <w:r w:rsidRPr="00935500">
        <w:t>inhibit</w:t>
      </w:r>
      <w:r w:rsidR="00A03DDB">
        <w:t>ed</w:t>
      </w:r>
      <w:r w:rsidRPr="00935500">
        <w:t xml:space="preserve"> CPEB3 ribozyme catalysis. A previous study of </w:t>
      </w:r>
      <w:r w:rsidR="00A03DDB">
        <w:t xml:space="preserve">the </w:t>
      </w:r>
      <w:r w:rsidRPr="00935500">
        <w:t>CPEB3 ribozyme in the presence of weak amino acid-chelated Mg</w:t>
      </w:r>
      <w:r w:rsidRPr="00935500">
        <w:rPr>
          <w:vertAlign w:val="superscript"/>
        </w:rPr>
        <w:t>2+</w:t>
      </w:r>
      <w:r w:rsidRPr="00935500">
        <w:t xml:space="preserve"> indicated that rate enhancement was not driven by direct interactions between amino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00F02720">
        <w:instrText xml:space="preserve"> ADDIN ZOTERO_ITEM CSL_CITATION {"citationID":"a1uisb5r8t0","properties":{"formattedCitation":"\\super 24\\nosupersub{}","plainCitation":"24","noteIndex":0},"citationItems":[{"id":361,"uris":["http://zotero.org/users/4485201/items/K6BB67AV"],"itemData":{"id":361,"type":"article-journal","abstract":"The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00F02720" w:rsidRPr="00F02720">
        <w:rPr>
          <w:szCs w:val="24"/>
          <w:vertAlign w:val="superscript"/>
        </w:rPr>
        <w:t>24</w:t>
      </w:r>
      <w:r w:rsidRPr="00935500">
        <w:fldChar w:fldCharType="end"/>
      </w:r>
      <w:r w:rsidRPr="00935500">
        <w:t xml:space="preserve"> </w:t>
      </w:r>
      <w:r w:rsidR="00D13455">
        <w:t>In contrast</w:t>
      </w:r>
      <w:r w:rsidRPr="00935500">
        <w:t>,</w:t>
      </w:r>
      <w:r w:rsidR="008B630F">
        <w:t xml:space="preserve"> we observed</w:t>
      </w:r>
      <w:r w:rsidRPr="00935500">
        <w:t xml:space="preserve"> thermodynamic destabilization of helices </w:t>
      </w:r>
      <w:r w:rsidR="009C7646">
        <w:t>and</w:t>
      </w:r>
      <w:r w:rsidRPr="00935500">
        <w:t xml:space="preserve"> reduction</w:t>
      </w:r>
      <w:r w:rsidR="00C9398A">
        <w:t xml:space="preserve"> of</w:t>
      </w:r>
      <w:r w:rsidRPr="00935500">
        <w:t xml:space="preserve"> CPEB3 catalysis </w:t>
      </w:r>
      <w:r w:rsidR="009C7646" w:rsidRPr="00935500">
        <w:t>in Eco80 and NTPCM</w:t>
      </w:r>
      <w:r w:rsidR="009C7646">
        <w:t xml:space="preserve">, indicating that reduction in catalysis </w:t>
      </w:r>
      <w:r w:rsidR="00C9398A">
        <w:t>wa</w:t>
      </w:r>
      <w:r w:rsidRPr="00935500">
        <w:t xml:space="preserve">s caused by destabilization of the catalytically relevant structure. Thus, ribozyme rate enhancement </w:t>
      </w:r>
      <w:r w:rsidRPr="00935500">
        <w:rPr>
          <w:i/>
          <w:iCs/>
        </w:rPr>
        <w:t xml:space="preserve">in vivo </w:t>
      </w:r>
      <w:r w:rsidRPr="00935500">
        <w:t xml:space="preserve">is likely dependent on the presence of weak </w:t>
      </w:r>
      <w:r w:rsidR="00676E01">
        <w:t>Mg</w:t>
      </w:r>
      <w:r w:rsidR="00676E01" w:rsidRPr="00676E01">
        <w:rPr>
          <w:vertAlign w:val="superscript"/>
        </w:rPr>
        <w:t>2+</w:t>
      </w:r>
      <w:r w:rsidRPr="00935500">
        <w:t xml:space="preserve"> chelators that stabilize the catalytically relevant structure and depletion of strong</w:t>
      </w:r>
      <w:r w:rsidR="00676E01" w:rsidRPr="00676E01">
        <w:t xml:space="preserve"> </w:t>
      </w:r>
      <w:r w:rsidR="00676E01">
        <w:t>Mg</w:t>
      </w:r>
      <w:r w:rsidR="00676E01" w:rsidRPr="00676E01">
        <w:rPr>
          <w:vertAlign w:val="superscript"/>
        </w:rPr>
        <w:t>2+</w:t>
      </w:r>
      <w:r w:rsidRPr="00935500">
        <w:t xml:space="preserve"> chelators that destabilize the catalytically relevant structure.</w:t>
      </w:r>
    </w:p>
    <w:p w14:paraId="3F4D8535" w14:textId="169225B9" w:rsidR="00D67CB7" w:rsidRDefault="00935500" w:rsidP="00664582">
      <w:pPr>
        <w:pStyle w:val="TAMainText"/>
        <w:rPr>
          <w:ins w:id="92" w:author="Sieg, Jacob Philip" w:date="2022-09-23T14:35:00Z"/>
          <w:noProof/>
        </w:rPr>
      </w:pPr>
      <w:r w:rsidRPr="00935500">
        <w:t>Eco80 ha</w:t>
      </w:r>
      <w:r w:rsidR="00C9398A">
        <w:t>d</w:t>
      </w:r>
      <w:r w:rsidRPr="00935500">
        <w:t xml:space="preserve"> opposing effects on </w:t>
      </w:r>
      <w:r w:rsidR="009872A6">
        <w:t xml:space="preserve">the </w:t>
      </w:r>
      <w:r w:rsidR="00044A92">
        <w:t>thermodynamic</w:t>
      </w:r>
      <w:r w:rsidR="009872A6">
        <w:t xml:space="preserve"> and </w:t>
      </w:r>
      <w:r w:rsidR="00044A92">
        <w:t>chemical</w:t>
      </w:r>
      <w:r w:rsidR="009872A6">
        <w:t xml:space="preserve"> stabilities of </w:t>
      </w:r>
      <w:r w:rsidRPr="00935500">
        <w:t>RNA</w:t>
      </w:r>
      <w:r w:rsidR="009872A6">
        <w:t>,</w:t>
      </w:r>
      <w:r w:rsidRPr="00935500">
        <w:t xml:space="preserve"> which reflect</w:t>
      </w:r>
      <w:r w:rsidR="00C9398A">
        <w:t>ed</w:t>
      </w:r>
      <w:r w:rsidRPr="00935500">
        <w:t xml:space="preserve"> the complexity of the cellular environment. The thermodynamic stability of RNA helices was weakened by Eco80, the chemical stability of RNA was enhanced by Eco80, and the catalysis of RNA was supported by Eco80. These seemingly contradictory effects can be understood </w:t>
      </w:r>
      <w:r w:rsidR="0025005A">
        <w:t xml:space="preserve">using </w:t>
      </w:r>
      <w:r w:rsidRPr="00935500">
        <w:t>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w:t>
      </w:r>
      <w:r w:rsidR="00477F7D">
        <w:t>T</w:t>
      </w:r>
      <w:r w:rsidRPr="00935500">
        <w:t xml:space="preserve">he effects of Eco80 reflect RNA function </w:t>
      </w:r>
      <w:r w:rsidRPr="00935500">
        <w:rPr>
          <w:i/>
          <w:iCs/>
        </w:rPr>
        <w:t>in vivo</w:t>
      </w:r>
      <w:r w:rsidR="009872A6">
        <w:t xml:space="preserve">, </w:t>
      </w:r>
      <w:r w:rsidRPr="00935500">
        <w:t>enhance the biological relevance of mechanistic studies of RNA</w:t>
      </w:r>
      <w:r w:rsidR="009872A6">
        <w:t>, and suggest possible ways to enhance the storage of mRNA vaccines</w:t>
      </w:r>
      <w:r w:rsidRPr="00935500">
        <w:t>.</w:t>
      </w:r>
    </w:p>
    <w:p w14:paraId="369114CB" w14:textId="65E28DE3" w:rsidR="00D67CB7" w:rsidRPr="005D4B08" w:rsidRDefault="00D67CB7" w:rsidP="00664582">
      <w:pPr>
        <w:pStyle w:val="TAMainText"/>
        <w:rPr>
          <w:ins w:id="93" w:author="Sieg, Jacob Philip" w:date="2022-09-23T14:35:00Z"/>
          <w:b/>
          <w:bCs/>
        </w:rPr>
      </w:pPr>
      <w:ins w:id="94" w:author="Sieg, Jacob Philip" w:date="2022-09-23T14:35:00Z">
        <w:r w:rsidRPr="005D4B08">
          <w:rPr>
            <w:b/>
            <w:bCs/>
          </w:rPr>
          <w:t>Experimental details</w:t>
        </w:r>
      </w:ins>
    </w:p>
    <w:p w14:paraId="3F6A2F95" w14:textId="2B8513F4" w:rsidR="00D67CB7" w:rsidRDefault="00D67CB7" w:rsidP="005D4B08">
      <w:pPr>
        <w:pStyle w:val="TAMainText"/>
        <w:rPr>
          <w:ins w:id="95" w:author="Sieg, Jacob Philip" w:date="2022-09-23T14:33:00Z"/>
        </w:rPr>
      </w:pPr>
      <w:ins w:id="96" w:author="Sieg, Jacob Philip" w:date="2022-09-23T14:35:00Z">
        <w:r>
          <w:t>Experimental methods an</w:t>
        </w:r>
      </w:ins>
      <w:ins w:id="97" w:author="Sieg, Jacob Philip" w:date="2022-09-23T14:47:00Z">
        <w:r w:rsidR="00831AFF">
          <w:t>d</w:t>
        </w:r>
      </w:ins>
      <w:ins w:id="98" w:author="Sieg, Jacob Philip" w:date="2022-09-23T14:35:00Z">
        <w:r>
          <w:t xml:space="preserve"> theory are available in the supplemental </w:t>
        </w:r>
      </w:ins>
      <w:r w:rsidR="00DA1918">
        <w:t>information</w:t>
      </w:r>
      <w:ins w:id="99" w:author="Sieg, Jacob Philip" w:date="2022-09-23T14:35:00Z">
        <w:r>
          <w:t xml:space="preserve">. </w:t>
        </w:r>
      </w:ins>
      <w:ins w:id="100" w:author="Sieg, Jacob Philip" w:date="2022-09-23T14:36:00Z">
        <w:r>
          <w:t xml:space="preserve">Raw data and analysis scripts are available at </w:t>
        </w:r>
      </w:ins>
      <w:ins w:id="101" w:author="Sieg, Jacob Philip" w:date="2022-09-23T14:37:00Z">
        <w:r w:rsidRPr="00D67CB7">
          <w:t>https://github.com/JPSieg/JPSiegMetaboMetaloRNA</w:t>
        </w:r>
        <w:r>
          <w:t>.</w:t>
        </w:r>
      </w:ins>
    </w:p>
    <w:p w14:paraId="287BD8B9" w14:textId="3D2459AD" w:rsidR="00A71C00" w:rsidRDefault="00157E12" w:rsidP="005D4B08">
      <w:pPr>
        <w:pStyle w:val="TESupportingInfoTitle"/>
      </w:pPr>
      <w:r>
        <w:t>ASSOCIATED CONTENT</w:t>
      </w:r>
      <w:r w:rsidR="00A66EDD" w:rsidRPr="00BE533F">
        <w:t xml:space="preserve"> </w:t>
      </w:r>
    </w:p>
    <w:p w14:paraId="535E57B3" w14:textId="2750B4BE" w:rsidR="00A66EDD" w:rsidRDefault="00157E12" w:rsidP="005D4B08">
      <w:pPr>
        <w:pStyle w:val="TAMainText"/>
        <w:rPr>
          <w:ins w:id="102" w:author="Sieg, Jacob Philip" w:date="2022-09-26T13:38:00Z"/>
        </w:rPr>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w:t>
      </w:r>
      <w:r w:rsidR="00934CBF">
        <w:t>s</w:t>
      </w:r>
      <w:r w:rsidR="00A07614">
        <w:t xml:space="preserve">upplemental figures, </w:t>
      </w:r>
      <w:r w:rsidR="00934CBF">
        <w:t>s</w:t>
      </w:r>
      <w:r w:rsidR="00A07614">
        <w:t>upplemental tables</w:t>
      </w:r>
      <w:ins w:id="103" w:author="Sieg, Jacob Philip" w:date="2022-09-23T14:33:00Z">
        <w:r w:rsidR="00D67CB7">
          <w:t>, and an analysis of the error in the free Mg</w:t>
        </w:r>
        <w:r w:rsidR="00D67CB7" w:rsidRPr="005D4B08">
          <w:rPr>
            <w:vertAlign w:val="superscript"/>
          </w:rPr>
          <w:t>2+</w:t>
        </w:r>
        <w:r w:rsidR="00D67CB7">
          <w:t xml:space="preserve"> concentration in artificial cytoplasm</w:t>
        </w:r>
      </w:ins>
      <w:r w:rsidR="00A07614">
        <w:t xml:space="preserve">. </w:t>
      </w:r>
      <w:r w:rsidR="003E5207">
        <w:t xml:space="preserve">This material is available free of charge via the Internet at </w:t>
      </w:r>
      <w:ins w:id="104" w:author="Sieg, Jacob Philip" w:date="2022-09-26T13:38:00Z">
        <w:r w:rsidR="00024BA8">
          <w:fldChar w:fldCharType="begin"/>
        </w:r>
        <w:r w:rsidR="00024BA8">
          <w:instrText xml:space="preserve"> HYPERLINK "</w:instrText>
        </w:r>
      </w:ins>
      <w:r w:rsidR="00024BA8" w:rsidRPr="003E5207">
        <w:instrText>http://pubs.acs.org</w:instrText>
      </w:r>
      <w:ins w:id="105" w:author="Sieg, Jacob Philip" w:date="2022-09-26T13:38:00Z">
        <w:r w:rsidR="00024BA8">
          <w:instrText xml:space="preserve">" </w:instrText>
        </w:r>
        <w:r w:rsidR="00024BA8">
          <w:fldChar w:fldCharType="separate"/>
        </w:r>
      </w:ins>
      <w:r w:rsidR="00024BA8" w:rsidRPr="00FF1F25">
        <w:rPr>
          <w:rStyle w:val="Hyperlink"/>
        </w:rPr>
        <w:t>http://pubs.acs.org</w:t>
      </w:r>
      <w:ins w:id="106" w:author="Sieg, Jacob Philip" w:date="2022-09-26T13:38:00Z">
        <w:r w:rsidR="00024BA8">
          <w:fldChar w:fldCharType="end"/>
        </w:r>
      </w:ins>
      <w:r w:rsidR="003E5207">
        <w:t>.</w:t>
      </w:r>
    </w:p>
    <w:p w14:paraId="6A6E8A08" w14:textId="792C7D49" w:rsidR="00024BA8" w:rsidRDefault="00024BA8" w:rsidP="005D4B08">
      <w:pPr>
        <w:pStyle w:val="TAMainText"/>
      </w:pPr>
    </w:p>
    <w:p w14:paraId="3ACF6230" w14:textId="77777777" w:rsidR="00024BA8" w:rsidRPr="00CB3385" w:rsidRDefault="00024BA8" w:rsidP="005D4B08">
      <w:pPr>
        <w:pStyle w:val="TAMainText"/>
      </w:pPr>
    </w:p>
    <w:p w14:paraId="5C1F3661" w14:textId="77777777" w:rsidR="007331FF" w:rsidRDefault="007331FF" w:rsidP="00D374B0">
      <w:pPr>
        <w:pStyle w:val="AuthorInformationTitle"/>
      </w:pPr>
      <w:r>
        <w:lastRenderedPageBreak/>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659F9D10" w14:textId="403EECC4" w:rsidR="005D4B08" w:rsidRPr="005D4B08" w:rsidRDefault="008D567C" w:rsidP="00024BA8">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59E56460" w14:textId="17AB0030" w:rsidR="009C67D5" w:rsidRDefault="00EF3F2C" w:rsidP="00970A6F">
      <w:pPr>
        <w:pStyle w:val="TAMainText"/>
        <w:rPr>
          <w:b/>
        </w:rPr>
      </w:pPr>
      <w:r w:rsidRPr="00EF3F2C">
        <w:t>This work was supported by National Institutes of Health</w:t>
      </w:r>
      <w:r w:rsidR="009C67D5">
        <w:t xml:space="preserve"> </w:t>
      </w:r>
      <w:r w:rsidRPr="00EF3F2C">
        <w:t>Grant R35-GM127064</w:t>
      </w:r>
      <w:r w:rsidR="006908BD">
        <w:t xml:space="preserve"> to PCB</w:t>
      </w:r>
      <w:r>
        <w:t>.</w:t>
      </w:r>
      <w:r w:rsidR="006908BD">
        <w:t xml:space="preserve"> SAXS data collection was </w:t>
      </w:r>
      <w:r w:rsidR="006908BD" w:rsidRPr="006908BD">
        <w:t>supported by</w:t>
      </w:r>
      <w:r w:rsidR="006908BD">
        <w:rPr>
          <w:iCs/>
        </w:rPr>
        <w:t xml:space="preserve"> </w:t>
      </w:r>
      <w:r w:rsidR="006908BD" w:rsidRPr="006908BD">
        <w:t>SIG S10</w:t>
      </w:r>
      <w:r w:rsidR="006908BD">
        <w:t xml:space="preserve"> </w:t>
      </w:r>
      <w:r w:rsidR="006908BD" w:rsidRPr="006908BD">
        <w:t>of the National Institutes of Health under award number</w:t>
      </w:r>
      <w:r w:rsidR="006908BD">
        <w:rPr>
          <w:iCs/>
        </w:rPr>
        <w:t xml:space="preserve"> </w:t>
      </w:r>
      <w:r w:rsidR="006908BD" w:rsidRPr="006908BD">
        <w:t>S10-OD028589 for the small angle X-ray scattering and S10 OD030490 for the Wyatt SEC-MALS-DLS system to NHY.</w:t>
      </w:r>
    </w:p>
    <w:p w14:paraId="611A118E" w14:textId="6F1BEDB2" w:rsidR="007331FF" w:rsidRDefault="007331FF" w:rsidP="00D374B0">
      <w:pPr>
        <w:pStyle w:val="TDAckTitle"/>
      </w:pPr>
      <w:r w:rsidRPr="00A71C00">
        <w:t>ACKNOWLEDGMENT</w:t>
      </w:r>
      <w:r w:rsidRPr="00BE533F">
        <w:t xml:space="preserve"> </w:t>
      </w:r>
    </w:p>
    <w:p w14:paraId="40204DE7" w14:textId="09FA2AF4" w:rsidR="007331FF" w:rsidRDefault="004204C0" w:rsidP="00D374B0">
      <w:pPr>
        <w:pStyle w:val="TDAcknowledgments"/>
      </w:pPr>
      <w:r w:rsidRPr="004204C0">
        <w:t xml:space="preserve">The authors thank </w:t>
      </w:r>
      <w:r w:rsidR="00A03DDB">
        <w:t xml:space="preserve">Dr. </w:t>
      </w:r>
      <w:r>
        <w:t>Allison Williams</w:t>
      </w:r>
      <w:r w:rsidR="00C02AEF">
        <w:t xml:space="preserve"> </w:t>
      </w:r>
      <w:r w:rsidRPr="004204C0">
        <w:t xml:space="preserve">and Dr. </w:t>
      </w:r>
      <w:r>
        <w:t>Elizabeth Joll</w:t>
      </w:r>
      <w:r w:rsidR="0075532A">
        <w:t>e</w:t>
      </w:r>
      <w:r>
        <w:t>y for</w:t>
      </w:r>
      <w:r w:rsidRPr="004204C0">
        <w:t xml:space="preserve"> useful discussions and suggestions.</w:t>
      </w:r>
      <w:r>
        <w:t xml:space="preserve"> </w:t>
      </w:r>
      <w:r w:rsidRPr="004204C0">
        <w:t>We also thank Julia Fecko at the X-ray Crystallography core</w:t>
      </w:r>
      <w:r w:rsidR="00CE2006">
        <w:t xml:space="preserve"> for assistance</w:t>
      </w:r>
      <w:r w:rsidR="009C67D5">
        <w:t xml:space="preserve"> in collecting the SAXS data</w:t>
      </w:r>
      <w:r w:rsidR="0027266C">
        <w:t xml:space="preserve"> and Dr. Joseph Cotruvo </w:t>
      </w:r>
      <w:r w:rsidR="00BC09ED">
        <w:t>assistance in</w:t>
      </w:r>
      <w:r w:rsidR="0027266C">
        <w:t xml:space="preserve"> collecting the HQS data</w:t>
      </w:r>
      <w:r w:rsidRPr="004204C0">
        <w:t>.</w:t>
      </w:r>
    </w:p>
    <w:p w14:paraId="32595E2D" w14:textId="77777777" w:rsidR="00101D1F" w:rsidRDefault="00101D1F" w:rsidP="00D374B0">
      <w:pPr>
        <w:pStyle w:val="TDAckTitle"/>
      </w:pPr>
      <w:r>
        <w:t>ABBREVIATIONS</w:t>
      </w:r>
    </w:p>
    <w:p w14:paraId="297EB439" w14:textId="52A10781" w:rsidR="00A66EDD" w:rsidRPr="0025005A" w:rsidRDefault="00BD0E4A" w:rsidP="00D374B0">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Eco80, 80% of </w:t>
      </w:r>
      <w:r>
        <w:rPr>
          <w:i/>
          <w:iCs/>
        </w:rPr>
        <w:t xml:space="preserve">E. coli </w:t>
      </w:r>
      <w:r>
        <w:t>metabolites; NTPCM</w:t>
      </w:r>
      <w:r w:rsidR="00B730FE">
        <w:t>, nucleotide triphosphate</w:t>
      </w:r>
      <w:r w:rsidR="002C02A4">
        <w:t>-</w:t>
      </w:r>
      <w:r w:rsidR="00B730FE">
        <w:t>chelated Mg</w:t>
      </w:r>
      <w:r w:rsidR="00B730FE" w:rsidRPr="00B730FE">
        <w:rPr>
          <w:vertAlign w:val="superscript"/>
        </w:rPr>
        <w:t>2+</w:t>
      </w:r>
      <w:r w:rsidR="00B730FE">
        <w:t>; WMCM, weak metabolite</w:t>
      </w:r>
      <w:r w:rsidR="002C02A4">
        <w:t>-</w:t>
      </w:r>
      <w:r w:rsidR="00B730FE">
        <w:t>chelated Mg</w:t>
      </w:r>
      <w:r w:rsidR="00B730FE" w:rsidRPr="00B730FE">
        <w:rPr>
          <w:vertAlign w:val="superscript"/>
        </w:rPr>
        <w:t>2+</w:t>
      </w:r>
      <w:r w:rsidR="0025005A">
        <w:t>; ITC, isothermal titration calorimetry</w:t>
      </w:r>
      <w:r w:rsidR="009C67D5">
        <w:t>; SAXS, small angle X-ray scattering</w:t>
      </w:r>
      <w:r w:rsidR="00975A79">
        <w:t xml:space="preserve">; ILP, in-line </w:t>
      </w:r>
      <w:r w:rsidR="004F31AC">
        <w:t>probing.</w:t>
      </w:r>
    </w:p>
    <w:p w14:paraId="7CD4BA4E" w14:textId="74D6FD88" w:rsidR="00101D1F" w:rsidRDefault="00101D1F" w:rsidP="00D374B0">
      <w:pPr>
        <w:pStyle w:val="TDAckTitle"/>
      </w:pPr>
      <w:r>
        <w:t>REFERENCES</w:t>
      </w:r>
    </w:p>
    <w:p w14:paraId="4F4B13D9" w14:textId="77777777" w:rsidR="00C7004E" w:rsidRDefault="00BB4B2F" w:rsidP="00024BA8">
      <w:pPr>
        <w:pStyle w:val="TFReferencesSection"/>
      </w:pPr>
      <w:r>
        <w:rPr>
          <w:rFonts w:ascii="Liberation Serif" w:eastAsia="Noto Serif CJK SC" w:hAnsi="Liberation Serif" w:cs="Mangal"/>
          <w:szCs w:val="21"/>
        </w:rPr>
        <w:fldChar w:fldCharType="begin"/>
      </w:r>
      <w:r w:rsidR="00ED0357">
        <w:instrText xml:space="preserve"> ADDIN ZOTERO_BIBL {"uncited":[],"omitted":[],"custom":[]} CSL_BIBLIOGRAPHY </w:instrText>
      </w:r>
      <w:r>
        <w:rPr>
          <w:rFonts w:ascii="Liberation Serif" w:eastAsia="Noto Serif CJK SC" w:hAnsi="Liberation Serif" w:cs="Mangal"/>
          <w:szCs w:val="21"/>
        </w:rPr>
        <w:fldChar w:fldCharType="separate"/>
      </w:r>
      <w:r w:rsidR="00C7004E">
        <w:t>(1)</w:t>
      </w:r>
      <w:r w:rsidR="00C7004E">
        <w:tab/>
        <w:t xml:space="preserve">Cech, T. R.; Steitz, J. A. The Noncoding RNA Revolution—Trashing Old Rules to Forge New Ones. </w:t>
      </w:r>
      <w:r w:rsidR="00C7004E">
        <w:rPr>
          <w:i/>
          <w:iCs/>
        </w:rPr>
        <w:t>Cell</w:t>
      </w:r>
      <w:r w:rsidR="00C7004E">
        <w:t xml:space="preserve"> </w:t>
      </w:r>
      <w:r w:rsidR="00C7004E">
        <w:rPr>
          <w:b/>
          <w:bCs/>
        </w:rPr>
        <w:t>2014</w:t>
      </w:r>
      <w:r w:rsidR="00C7004E">
        <w:t xml:space="preserve">, </w:t>
      </w:r>
      <w:r w:rsidR="00C7004E">
        <w:rPr>
          <w:i/>
          <w:iCs/>
        </w:rPr>
        <w:t>157</w:t>
      </w:r>
      <w:r w:rsidR="00C7004E">
        <w:t xml:space="preserve"> (1), 77–94. https://doi.org/10.1016/j.cell.2014.03.008.</w:t>
      </w:r>
    </w:p>
    <w:p w14:paraId="0E453A83" w14:textId="77777777" w:rsidR="00C7004E" w:rsidRDefault="00C7004E" w:rsidP="00024BA8">
      <w:pPr>
        <w:pStyle w:val="TFReferencesSection"/>
      </w:pPr>
      <w:r>
        <w:t>(2)</w:t>
      </w:r>
      <w:r>
        <w:tab/>
        <w:t xml:space="preserve">Ritchey, L. E.; Su, Z.; Tang, Y.; Tack, D. C.; Assmann, S. M.; Bevilacqua, P. C. Structure-Seq2: Sensitive and Accurate Genome-Wide Profiling of RNA Structure in Vivo. </w:t>
      </w:r>
      <w:r>
        <w:rPr>
          <w:i/>
          <w:iCs/>
        </w:rPr>
        <w:t>Nucleic Acids Res.</w:t>
      </w:r>
      <w:r>
        <w:t xml:space="preserve"> </w:t>
      </w:r>
      <w:r>
        <w:rPr>
          <w:b/>
          <w:bCs/>
        </w:rPr>
        <w:t>2017</w:t>
      </w:r>
      <w:r>
        <w:t xml:space="preserve">, </w:t>
      </w:r>
      <w:r>
        <w:rPr>
          <w:i/>
          <w:iCs/>
        </w:rPr>
        <w:t>45</w:t>
      </w:r>
      <w:r>
        <w:t xml:space="preserve"> (14), e135–e135. https://doi.org/10.1093/nar/gkx533.</w:t>
      </w:r>
    </w:p>
    <w:p w14:paraId="10E25C6E" w14:textId="77777777" w:rsidR="00C7004E" w:rsidRDefault="00C7004E" w:rsidP="00024BA8">
      <w:pPr>
        <w:pStyle w:val="TFReferencesSection"/>
      </w:pPr>
      <w:r>
        <w:t>(3)</w:t>
      </w:r>
      <w:r>
        <w:tab/>
        <w:t xml:space="preserve">Zubradt, M.; Gupta, P.; Persad, S.; Lambowitz, A. M.; Weissman, J. S.; Rouskin, S. DMS-MaPseq for Genome-Wide or Targeted RNA Structure Probing in Vivo. </w:t>
      </w:r>
      <w:r>
        <w:rPr>
          <w:i/>
          <w:iCs/>
        </w:rPr>
        <w:t>Nat. Methods</w:t>
      </w:r>
      <w:r>
        <w:t xml:space="preserve"> </w:t>
      </w:r>
      <w:r>
        <w:rPr>
          <w:b/>
          <w:bCs/>
        </w:rPr>
        <w:t>2017</w:t>
      </w:r>
      <w:r>
        <w:t xml:space="preserve">, </w:t>
      </w:r>
      <w:r>
        <w:rPr>
          <w:i/>
          <w:iCs/>
        </w:rPr>
        <w:t>14</w:t>
      </w:r>
      <w:r>
        <w:t xml:space="preserve"> (1), 75–82. https://doi.org/10.1038/nmeth.4057.</w:t>
      </w:r>
    </w:p>
    <w:p w14:paraId="57009B36" w14:textId="77777777" w:rsidR="00C7004E" w:rsidRDefault="00C7004E" w:rsidP="00024BA8">
      <w:pPr>
        <w:pStyle w:val="TFReferencesSection"/>
      </w:pPr>
      <w:r>
        <w:t>(4)</w:t>
      </w:r>
      <w:r>
        <w:tab/>
        <w:t xml:space="preserve">Lan, T. C. T.; Allan, M. F.; Malsick, L. E.; Woo, J. Z.; Zhu, C.; Zhang, F.; Khandwala, S.; Nyeo, S. S. Y.; Sun, Y.; Guo, J. U.; Bathe, M.; Näär, A.; Griffiths, A.; Rouskin, S. Secondary Structural Ensembles of the SARS-CoV-2 RNA Genome in Infected Cells. </w:t>
      </w:r>
      <w:r>
        <w:rPr>
          <w:i/>
          <w:iCs/>
        </w:rPr>
        <w:t>Nat. Commun.</w:t>
      </w:r>
      <w:r>
        <w:t xml:space="preserve"> </w:t>
      </w:r>
      <w:r>
        <w:rPr>
          <w:b/>
          <w:bCs/>
        </w:rPr>
        <w:t>2022</w:t>
      </w:r>
      <w:r>
        <w:t xml:space="preserve">, </w:t>
      </w:r>
      <w:r>
        <w:rPr>
          <w:i/>
          <w:iCs/>
        </w:rPr>
        <w:t>13</w:t>
      </w:r>
      <w:r>
        <w:t xml:space="preserve"> (1), 1128. https://doi.org/10.1038/s41467-022-28603-2.</w:t>
      </w:r>
    </w:p>
    <w:p w14:paraId="4D4F49BF" w14:textId="77777777" w:rsidR="00C7004E" w:rsidRDefault="00C7004E" w:rsidP="00024BA8">
      <w:pPr>
        <w:pStyle w:val="TFReferencesSection"/>
      </w:pPr>
      <w:r>
        <w:t>(5)</w:t>
      </w:r>
      <w:r>
        <w:tab/>
        <w:t xml:space="preserve">Morandi, E.; van Hemert, M. J.; Incarnato, D. SHAPE-Guided RNA Structure Homology Search and Motif Discovery. </w:t>
      </w:r>
      <w:r>
        <w:rPr>
          <w:i/>
          <w:iCs/>
        </w:rPr>
        <w:t>Nat. Commun.</w:t>
      </w:r>
      <w:r>
        <w:t xml:space="preserve"> </w:t>
      </w:r>
      <w:r>
        <w:rPr>
          <w:b/>
          <w:bCs/>
        </w:rPr>
        <w:t>2022</w:t>
      </w:r>
      <w:r>
        <w:t xml:space="preserve">, </w:t>
      </w:r>
      <w:r>
        <w:rPr>
          <w:i/>
          <w:iCs/>
        </w:rPr>
        <w:t>13</w:t>
      </w:r>
      <w:r>
        <w:t xml:space="preserve"> (1), 1722. https://doi.org/10.1038/s41467-022-29398-y.</w:t>
      </w:r>
    </w:p>
    <w:p w14:paraId="75CD0A23" w14:textId="77777777" w:rsidR="00C7004E" w:rsidRDefault="00C7004E" w:rsidP="00024BA8">
      <w:pPr>
        <w:pStyle w:val="TFReferencesSection"/>
      </w:pPr>
      <w:r>
        <w:t>(6)</w:t>
      </w:r>
      <w:r>
        <w:tab/>
        <w:t xml:space="preserve">Leamy, K. A.; Assmann, S. M.; Mathews, D. H.; Bevilacqua, P. C. Bridging the Gap between in Vitro and in Vivo RNA Folding. </w:t>
      </w:r>
      <w:r>
        <w:rPr>
          <w:i/>
          <w:iCs/>
        </w:rPr>
        <w:t>Q. Rev. Biophys.</w:t>
      </w:r>
      <w:r>
        <w:t xml:space="preserve"> </w:t>
      </w:r>
      <w:r>
        <w:rPr>
          <w:b/>
          <w:bCs/>
        </w:rPr>
        <w:t>2016</w:t>
      </w:r>
      <w:r>
        <w:t xml:space="preserve">, </w:t>
      </w:r>
      <w:r>
        <w:rPr>
          <w:i/>
          <w:iCs/>
        </w:rPr>
        <w:t>49</w:t>
      </w:r>
      <w:r>
        <w:t>. https://doi.org/10.1017/S003358351600007X.</w:t>
      </w:r>
    </w:p>
    <w:p w14:paraId="560AD42E" w14:textId="77777777" w:rsidR="00C7004E" w:rsidRDefault="00C7004E" w:rsidP="00024BA8">
      <w:pPr>
        <w:pStyle w:val="TFReferencesSection"/>
      </w:pPr>
      <w:r>
        <w:t>(7)</w:t>
      </w:r>
      <w:r>
        <w:tab/>
        <w:t xml:space="preserve">Monteith, W. B.; Cohen, R. D.; Smith, A. E.; Guzman-Cisneros, E.; Pielak, G. J. Quinary Structure Modulates Protein Stability in Cells. </w:t>
      </w:r>
      <w:r>
        <w:rPr>
          <w:i/>
          <w:iCs/>
        </w:rPr>
        <w:t>Proc. Natl. Acad. Sci.</w:t>
      </w:r>
      <w:r>
        <w:t xml:space="preserve"> </w:t>
      </w:r>
      <w:r>
        <w:rPr>
          <w:b/>
          <w:bCs/>
        </w:rPr>
        <w:t>2015</w:t>
      </w:r>
      <w:r>
        <w:t xml:space="preserve">, </w:t>
      </w:r>
      <w:r>
        <w:rPr>
          <w:i/>
          <w:iCs/>
        </w:rPr>
        <w:t>112</w:t>
      </w:r>
      <w:r>
        <w:t xml:space="preserve"> (6), 1739–1742. https://doi.org/10.1073/pnas.1417415112.</w:t>
      </w:r>
    </w:p>
    <w:p w14:paraId="787ABF1A" w14:textId="77777777" w:rsidR="00C7004E" w:rsidRDefault="00C7004E" w:rsidP="00024BA8">
      <w:pPr>
        <w:pStyle w:val="TFReferencesSection"/>
      </w:pPr>
      <w:r>
        <w:t>(8)</w:t>
      </w:r>
      <w:r>
        <w:tab/>
        <w:t xml:space="preserve">Nakano, S.; Karimata, H. T.; Kitagawa, Y.; Sugimoto, N. Facilitation of RNA Enzyme Activity in the Molecular Crowding </w:t>
      </w:r>
      <w:r>
        <w:t xml:space="preserve">Media of Cosolutes. </w:t>
      </w:r>
      <w:r>
        <w:rPr>
          <w:i/>
          <w:iCs/>
        </w:rPr>
        <w:t>J. Am. Chem. Soc.</w:t>
      </w:r>
      <w:r>
        <w:t xml:space="preserve"> </w:t>
      </w:r>
      <w:r>
        <w:rPr>
          <w:b/>
          <w:bCs/>
        </w:rPr>
        <w:t>2009</w:t>
      </w:r>
      <w:r>
        <w:t xml:space="preserve">, </w:t>
      </w:r>
      <w:r>
        <w:rPr>
          <w:i/>
          <w:iCs/>
        </w:rPr>
        <w:t>131</w:t>
      </w:r>
      <w:r>
        <w:t xml:space="preserve"> (46), 16881–16888. https://doi.org/10.1021/ja9066628.</w:t>
      </w:r>
    </w:p>
    <w:p w14:paraId="180232D9" w14:textId="77777777" w:rsidR="00C7004E" w:rsidRDefault="00C7004E" w:rsidP="00024BA8">
      <w:pPr>
        <w:pStyle w:val="TFReferencesSection"/>
      </w:pPr>
      <w:r>
        <w:t>(9)</w:t>
      </w:r>
      <w:r>
        <w:tab/>
        <w:t xml:space="preserve">Kilburn, D.; Roh, J. H.; Guo, L.; Briber, R. M.; Woodson, S. A. Molecular Crowding Stabilizes Folded RNA Structure by the Excluded Volume Effect. </w:t>
      </w:r>
      <w:r>
        <w:rPr>
          <w:i/>
          <w:iCs/>
        </w:rPr>
        <w:t>J. Am. Chem. Soc.</w:t>
      </w:r>
      <w:r>
        <w:t xml:space="preserve"> </w:t>
      </w:r>
      <w:r>
        <w:rPr>
          <w:b/>
          <w:bCs/>
        </w:rPr>
        <w:t>2010</w:t>
      </w:r>
      <w:r>
        <w:t xml:space="preserve">, </w:t>
      </w:r>
      <w:r>
        <w:rPr>
          <w:i/>
          <w:iCs/>
        </w:rPr>
        <w:t>132</w:t>
      </w:r>
      <w:r>
        <w:t xml:space="preserve"> (25), 8690–8696. https://doi.org/10.1021/ja101500g.</w:t>
      </w:r>
    </w:p>
    <w:p w14:paraId="27655F9D" w14:textId="77777777" w:rsidR="00C7004E" w:rsidRDefault="00C7004E" w:rsidP="00024BA8">
      <w:pPr>
        <w:pStyle w:val="TFReferencesSection"/>
      </w:pPr>
      <w:r>
        <w:t>(10)</w:t>
      </w:r>
      <w:r>
        <w:tab/>
        <w:t xml:space="preserve">Kilburn, D.; Roh, J. H.; Behrouzi, R.; Briber, R. M.; Woodson, S. A. Crowders Perturb the Entropy of RNA Energy Landscapes to Favor Folding. </w:t>
      </w:r>
      <w:r>
        <w:rPr>
          <w:i/>
          <w:iCs/>
        </w:rPr>
        <w:t>J. Am. Chem. Soc.</w:t>
      </w:r>
      <w:r>
        <w:t xml:space="preserve"> </w:t>
      </w:r>
      <w:r>
        <w:rPr>
          <w:b/>
          <w:bCs/>
        </w:rPr>
        <w:t>2013</w:t>
      </w:r>
      <w:r>
        <w:t xml:space="preserve">, </w:t>
      </w:r>
      <w:r>
        <w:rPr>
          <w:i/>
          <w:iCs/>
        </w:rPr>
        <w:t>135</w:t>
      </w:r>
      <w:r>
        <w:t xml:space="preserve"> (27), 10055–10063. https://doi.org/10.1021/ja4030098.</w:t>
      </w:r>
    </w:p>
    <w:p w14:paraId="7711C706" w14:textId="77777777" w:rsidR="00C7004E" w:rsidRDefault="00C7004E" w:rsidP="00024BA8">
      <w:pPr>
        <w:pStyle w:val="TFReferencesSection"/>
      </w:pPr>
      <w:r>
        <w:t>(11)</w:t>
      </w:r>
      <w:r>
        <w:tab/>
        <w:t xml:space="preserve">Lee, H.-T.; Kilburn, D.; Behrouzi, R.; Briber, R. M.; Woodson, S. A. Molecular Crowding Overcomes the Destabilizing Effects of Mutations in a Bacterial Ribozyme. </w:t>
      </w:r>
      <w:r>
        <w:rPr>
          <w:i/>
          <w:iCs/>
        </w:rPr>
        <w:t>Nucleic Acids Res.</w:t>
      </w:r>
      <w:r>
        <w:t xml:space="preserve"> </w:t>
      </w:r>
      <w:r>
        <w:rPr>
          <w:b/>
          <w:bCs/>
        </w:rPr>
        <w:t>2015</w:t>
      </w:r>
      <w:r>
        <w:t xml:space="preserve">, </w:t>
      </w:r>
      <w:r>
        <w:rPr>
          <w:i/>
          <w:iCs/>
        </w:rPr>
        <w:t>43</w:t>
      </w:r>
      <w:r>
        <w:t xml:space="preserve"> (2), 1170–1176. https://doi.org/10.1093/nar/gku1335.</w:t>
      </w:r>
    </w:p>
    <w:p w14:paraId="000D2BD7" w14:textId="77777777" w:rsidR="00C7004E" w:rsidRDefault="00C7004E" w:rsidP="00024BA8">
      <w:pPr>
        <w:pStyle w:val="TFReferencesSection"/>
      </w:pPr>
      <w:r>
        <w:t>(12)</w:t>
      </w:r>
      <w:r>
        <w:tab/>
        <w:t xml:space="preserve">Leamy, K. A.; Yennawar, N. H.; Bevilacqua, P. C. Cooperative RNA Folding under Cellular Conditions Arises From Both Tertiary Structure Stabilization and Secondary Structure Destabilization. </w:t>
      </w:r>
      <w:r>
        <w:rPr>
          <w:i/>
          <w:iCs/>
        </w:rPr>
        <w:t>Biochemistry</w:t>
      </w:r>
      <w:r>
        <w:t xml:space="preserve"> </w:t>
      </w:r>
      <w:r>
        <w:rPr>
          <w:b/>
          <w:bCs/>
        </w:rPr>
        <w:t>2017</w:t>
      </w:r>
      <w:r>
        <w:t xml:space="preserve">, </w:t>
      </w:r>
      <w:r>
        <w:rPr>
          <w:i/>
          <w:iCs/>
        </w:rPr>
        <w:t>56</w:t>
      </w:r>
      <w:r>
        <w:t xml:space="preserve"> (27), 3422–3433. https://doi.org/10.1021/acs.biochem.7b00325.</w:t>
      </w:r>
    </w:p>
    <w:p w14:paraId="145797EC" w14:textId="77777777" w:rsidR="00C7004E" w:rsidRDefault="00C7004E" w:rsidP="00024BA8">
      <w:pPr>
        <w:pStyle w:val="TFReferencesSection"/>
      </w:pPr>
      <w:r>
        <w:t>(13)</w:t>
      </w:r>
      <w:r>
        <w:tab/>
        <w:t xml:space="preserve">Nakano, S.; Karimata, H.; Ohmichi, T.; Kawakami, J.; Sugimoto, N. The Effect of Molecular Crowding with Nucleotide Length and Cosolute Structure on DNA Duplex Stability. </w:t>
      </w:r>
      <w:r>
        <w:rPr>
          <w:i/>
          <w:iCs/>
        </w:rPr>
        <w:t>J. Am. Chem. Soc.</w:t>
      </w:r>
      <w:r>
        <w:t xml:space="preserve"> </w:t>
      </w:r>
      <w:r>
        <w:rPr>
          <w:b/>
          <w:bCs/>
        </w:rPr>
        <w:t>2004</w:t>
      </w:r>
      <w:r>
        <w:t xml:space="preserve">, </w:t>
      </w:r>
      <w:r>
        <w:rPr>
          <w:i/>
          <w:iCs/>
        </w:rPr>
        <w:t>126</w:t>
      </w:r>
      <w:r>
        <w:t xml:space="preserve"> (44), 14330–14331. https://doi.org/10.1021/ja0463029.</w:t>
      </w:r>
    </w:p>
    <w:p w14:paraId="7F6BF0C7" w14:textId="77777777" w:rsidR="00C7004E" w:rsidRDefault="00C7004E" w:rsidP="00024BA8">
      <w:pPr>
        <w:pStyle w:val="TFReferencesSection"/>
      </w:pPr>
      <w:r>
        <w:t>(14)</w:t>
      </w:r>
      <w:r>
        <w:tab/>
        <w:t xml:space="preserve">Ghosh, S.; Takahashi, S.; Ohyama, T.; Endoh, T.; Tateishi-Karimata, H.; Sugimoto, N. Nearest-Neighbor Parameters for Predicting DNA Duplex Stability in Diverse Molecular Crowding Conditions. </w:t>
      </w:r>
      <w:r>
        <w:rPr>
          <w:i/>
          <w:iCs/>
        </w:rPr>
        <w:t>Proc. Natl. Acad. Sci.</w:t>
      </w:r>
      <w:r>
        <w:t xml:space="preserve"> </w:t>
      </w:r>
      <w:r>
        <w:rPr>
          <w:b/>
          <w:bCs/>
        </w:rPr>
        <w:t>2020</w:t>
      </w:r>
      <w:r>
        <w:t xml:space="preserve">, </w:t>
      </w:r>
      <w:r>
        <w:rPr>
          <w:i/>
          <w:iCs/>
        </w:rPr>
        <w:t>117</w:t>
      </w:r>
      <w:r>
        <w:t xml:space="preserve"> (25), 14194–14201. https://doi.org/10.1073/pnas.1920886117.</w:t>
      </w:r>
    </w:p>
    <w:p w14:paraId="6B010B0E" w14:textId="77777777" w:rsidR="00C7004E" w:rsidRDefault="00C7004E" w:rsidP="00024BA8">
      <w:pPr>
        <w:pStyle w:val="TFReferencesSection"/>
      </w:pPr>
      <w:r>
        <w:t>(15)</w:t>
      </w:r>
      <w:r>
        <w:tab/>
        <w:t xml:space="preserve">Adams, M. S.; Znosko, B. M. Thermodynamic Characterization and Nearest Neighbor Parameters for RNA Duplexes under Molecular Crowding Conditions. </w:t>
      </w:r>
      <w:r>
        <w:rPr>
          <w:i/>
          <w:iCs/>
        </w:rPr>
        <w:t>Nucleic Acids Res.</w:t>
      </w:r>
      <w:r>
        <w:t xml:space="preserve"> </w:t>
      </w:r>
      <w:r>
        <w:rPr>
          <w:b/>
          <w:bCs/>
        </w:rPr>
        <w:t>2019</w:t>
      </w:r>
      <w:r>
        <w:t xml:space="preserve">, </w:t>
      </w:r>
      <w:r>
        <w:rPr>
          <w:i/>
          <w:iCs/>
        </w:rPr>
        <w:t>47</w:t>
      </w:r>
      <w:r>
        <w:t xml:space="preserve"> (7), 3658–3666. https://doi.org/10.1093/nar/gkz019.</w:t>
      </w:r>
    </w:p>
    <w:p w14:paraId="2211FD2B" w14:textId="77777777" w:rsidR="00C7004E" w:rsidRDefault="00C7004E" w:rsidP="00024BA8">
      <w:pPr>
        <w:pStyle w:val="TFReferencesSection"/>
      </w:pPr>
      <w:r>
        <w:t>(16)</w:t>
      </w:r>
      <w:r>
        <w:tab/>
        <w:t xml:space="preserve">Tyrrell, J.; Weeks, K. M.; Pielak, G. J. Challenge of Mimicking the Influences of the Cellular Environment on RNA Structure by PEG-Induced Macromolecular Crowding. </w:t>
      </w:r>
      <w:r>
        <w:rPr>
          <w:i/>
          <w:iCs/>
        </w:rPr>
        <w:t>Biochemistry</w:t>
      </w:r>
      <w:r>
        <w:t xml:space="preserve"> </w:t>
      </w:r>
      <w:r>
        <w:rPr>
          <w:b/>
          <w:bCs/>
        </w:rPr>
        <w:t>2015</w:t>
      </w:r>
      <w:r>
        <w:t xml:space="preserve">, </w:t>
      </w:r>
      <w:r>
        <w:rPr>
          <w:i/>
          <w:iCs/>
        </w:rPr>
        <w:t>54</w:t>
      </w:r>
      <w:r>
        <w:t xml:space="preserve"> (42), 6447–6453. https://doi.org/10.1021/acs.biochem.5b00767.</w:t>
      </w:r>
    </w:p>
    <w:p w14:paraId="272A0F73" w14:textId="77777777" w:rsidR="00C7004E" w:rsidRDefault="00C7004E" w:rsidP="00024BA8">
      <w:pPr>
        <w:pStyle w:val="TFReferencesSection"/>
      </w:pPr>
      <w:r>
        <w:t>(17)</w:t>
      </w:r>
      <w:r>
        <w:tab/>
        <w:t xml:space="preserve">Stadmiller, S. S.; Pielak, G. J. Protein-Complex Stability in Cells and in Vitro under Crowded Conditions. </w:t>
      </w:r>
      <w:r>
        <w:rPr>
          <w:i/>
          <w:iCs/>
        </w:rPr>
        <w:t>Curr. Opin. Struct. Biol.</w:t>
      </w:r>
      <w:r>
        <w:t xml:space="preserve"> </w:t>
      </w:r>
      <w:r>
        <w:rPr>
          <w:b/>
          <w:bCs/>
        </w:rPr>
        <w:t>2021</w:t>
      </w:r>
      <w:r>
        <w:t xml:space="preserve">, </w:t>
      </w:r>
      <w:r>
        <w:rPr>
          <w:i/>
          <w:iCs/>
        </w:rPr>
        <w:t>66</w:t>
      </w:r>
      <w:r>
        <w:t>, 183–192. https://doi.org/10.1016/j.sbi.2020.10.024.</w:t>
      </w:r>
    </w:p>
    <w:p w14:paraId="139F646E" w14:textId="77777777" w:rsidR="00C7004E" w:rsidRDefault="00C7004E" w:rsidP="00024BA8">
      <w:pPr>
        <w:pStyle w:val="TFReferencesSection"/>
      </w:pPr>
      <w:r>
        <w:t>(18)</w:t>
      </w:r>
      <w:r>
        <w:tab/>
        <w:t xml:space="preserve">You, X.; Nguyen, A. W.; Jabaiah, A.; Sheff, M. A.; Thorn, K. S.; Daugherty, P. S. Intracellular Protein Interaction Mapping with FRET Hybrids. </w:t>
      </w:r>
      <w:r>
        <w:rPr>
          <w:i/>
          <w:iCs/>
        </w:rPr>
        <w:t>Proc. Natl. Acad. Sci.</w:t>
      </w:r>
      <w:r>
        <w:t xml:space="preserve"> </w:t>
      </w:r>
      <w:r>
        <w:rPr>
          <w:b/>
          <w:bCs/>
        </w:rPr>
        <w:t>2006</w:t>
      </w:r>
      <w:r>
        <w:t xml:space="preserve">, </w:t>
      </w:r>
      <w:r>
        <w:rPr>
          <w:i/>
          <w:iCs/>
        </w:rPr>
        <w:t>103</w:t>
      </w:r>
      <w:r>
        <w:t xml:space="preserve"> (49), 18458–18463. https://doi.org/10.1073/pnas.0605422103.</w:t>
      </w:r>
    </w:p>
    <w:p w14:paraId="64DC8588" w14:textId="77777777" w:rsidR="00C7004E" w:rsidRDefault="00C7004E" w:rsidP="00024BA8">
      <w:pPr>
        <w:pStyle w:val="TFReferencesSection"/>
      </w:pPr>
      <w:r>
        <w:t>(19)</w:t>
      </w:r>
      <w:r>
        <w:tab/>
        <w:t xml:space="preserve">Phillip, Y.; Kiss, V.; Schreiber, G. Protein-Binding Dynamics Imaged in a Living Cell. </w:t>
      </w:r>
      <w:r>
        <w:rPr>
          <w:i/>
          <w:iCs/>
        </w:rPr>
        <w:t>Proc. Natl. Acad. Sci.</w:t>
      </w:r>
      <w:r>
        <w:t xml:space="preserve"> </w:t>
      </w:r>
      <w:r>
        <w:rPr>
          <w:b/>
          <w:bCs/>
        </w:rPr>
        <w:t>2012</w:t>
      </w:r>
      <w:r>
        <w:t xml:space="preserve">, </w:t>
      </w:r>
      <w:r>
        <w:rPr>
          <w:i/>
          <w:iCs/>
        </w:rPr>
        <w:t>109</w:t>
      </w:r>
      <w:r>
        <w:t xml:space="preserve"> (5), 1461–1466. https://doi.org/10.1073/pnas.1112171109.</w:t>
      </w:r>
    </w:p>
    <w:p w14:paraId="7AFBADBC" w14:textId="77777777" w:rsidR="00C7004E" w:rsidRDefault="00C7004E" w:rsidP="00024BA8">
      <w:pPr>
        <w:pStyle w:val="TFReferencesSection"/>
      </w:pPr>
      <w:r>
        <w:t>(20)</w:t>
      </w:r>
      <w:r>
        <w:tab/>
        <w:t xml:space="preserve">Sukenik, S.; Ren, P.; Gruebele, M. Weak Protein–Protein Interactions in Live Cells Are Quantified by Cell-Volume Modulation. </w:t>
      </w:r>
      <w:r>
        <w:rPr>
          <w:i/>
          <w:iCs/>
        </w:rPr>
        <w:t>Proc. Natl. Acad. Sci.</w:t>
      </w:r>
      <w:r>
        <w:t xml:space="preserve"> </w:t>
      </w:r>
      <w:r>
        <w:rPr>
          <w:b/>
          <w:bCs/>
        </w:rPr>
        <w:t>2017</w:t>
      </w:r>
      <w:r>
        <w:t xml:space="preserve">, </w:t>
      </w:r>
      <w:r>
        <w:rPr>
          <w:i/>
          <w:iCs/>
        </w:rPr>
        <w:t>114</w:t>
      </w:r>
      <w:r>
        <w:t xml:space="preserve"> (26), 6776–6781. https://doi.org/10.1073/pnas.1700818114.</w:t>
      </w:r>
    </w:p>
    <w:p w14:paraId="244504C0" w14:textId="77777777" w:rsidR="00C7004E" w:rsidRDefault="00C7004E" w:rsidP="00024BA8">
      <w:pPr>
        <w:pStyle w:val="TFReferencesSection"/>
      </w:pPr>
      <w:r>
        <w:t>(21)</w:t>
      </w:r>
      <w:r>
        <w:tab/>
        <w:t xml:space="preserve">Hull, C. M.; Bevilacqua, P. C. Discriminating Self and Non-Self by RNA: Roles for RNA Structure, Misfolding, and Modification in Regulating the Innate Immune Sensor PKR. </w:t>
      </w:r>
      <w:r>
        <w:rPr>
          <w:i/>
          <w:iCs/>
        </w:rPr>
        <w:t>Acc. Chem. Res.</w:t>
      </w:r>
      <w:r>
        <w:t xml:space="preserve"> </w:t>
      </w:r>
      <w:r>
        <w:rPr>
          <w:b/>
          <w:bCs/>
        </w:rPr>
        <w:t>2016</w:t>
      </w:r>
      <w:r>
        <w:t xml:space="preserve">, </w:t>
      </w:r>
      <w:r>
        <w:rPr>
          <w:i/>
          <w:iCs/>
        </w:rPr>
        <w:t>49</w:t>
      </w:r>
      <w:r>
        <w:t xml:space="preserve"> (6), 1242–1249. https://doi.org/10.1021/acs.accounts.6b00151.</w:t>
      </w:r>
    </w:p>
    <w:p w14:paraId="06D4128B" w14:textId="77777777" w:rsidR="00C7004E" w:rsidRDefault="00C7004E" w:rsidP="00024BA8">
      <w:pPr>
        <w:pStyle w:val="TFReferencesSection"/>
      </w:pPr>
      <w:r>
        <w:t>(22)</w:t>
      </w:r>
      <w:r>
        <w:tab/>
        <w:t xml:space="preserve">Uehata, T.; Takeuchi, O. RNA Recognition and Immunity—Innate Immune Sensing and Its Posttranscriptional Regulation Mechanisms. </w:t>
      </w:r>
      <w:r>
        <w:rPr>
          <w:i/>
          <w:iCs/>
        </w:rPr>
        <w:t>Cells</w:t>
      </w:r>
      <w:r>
        <w:t xml:space="preserve"> </w:t>
      </w:r>
      <w:r>
        <w:rPr>
          <w:b/>
          <w:bCs/>
        </w:rPr>
        <w:t>2020</w:t>
      </w:r>
      <w:r>
        <w:t xml:space="preserve">, </w:t>
      </w:r>
      <w:r>
        <w:rPr>
          <w:i/>
          <w:iCs/>
        </w:rPr>
        <w:t>9</w:t>
      </w:r>
      <w:r>
        <w:t xml:space="preserve"> (7), 1701. https://doi.org/10.3390/cells9071701.</w:t>
      </w:r>
    </w:p>
    <w:p w14:paraId="10D81B57" w14:textId="77777777" w:rsidR="00C7004E" w:rsidRDefault="00C7004E" w:rsidP="00024BA8">
      <w:pPr>
        <w:pStyle w:val="TFReferencesSection"/>
      </w:pPr>
      <w:r>
        <w:t>(23)</w:t>
      </w:r>
      <w:r>
        <w:tab/>
        <w:t xml:space="preserve">Yamagami, R.; Sieg, J. P.; Bevilacqua, P. C. Functional Roles of Chelated Magnesium Ions in RNA Folding and Function. </w:t>
      </w:r>
      <w:r>
        <w:rPr>
          <w:i/>
          <w:iCs/>
        </w:rPr>
        <w:t>Biochemistry</w:t>
      </w:r>
      <w:r>
        <w:t xml:space="preserve"> </w:t>
      </w:r>
      <w:r>
        <w:rPr>
          <w:b/>
          <w:bCs/>
        </w:rPr>
        <w:t>2021</w:t>
      </w:r>
      <w:r>
        <w:t xml:space="preserve">, </w:t>
      </w:r>
      <w:r>
        <w:rPr>
          <w:i/>
          <w:iCs/>
        </w:rPr>
        <w:t>60</w:t>
      </w:r>
      <w:r>
        <w:t xml:space="preserve"> (31), 2374–2386. https://doi.org/10.1021/acs.biochem.1c00012.</w:t>
      </w:r>
    </w:p>
    <w:p w14:paraId="4D9D9EF6" w14:textId="77777777" w:rsidR="00C7004E" w:rsidRDefault="00C7004E" w:rsidP="00024BA8">
      <w:pPr>
        <w:pStyle w:val="TFReferencesSection"/>
      </w:pPr>
      <w:r>
        <w:t>(24)</w:t>
      </w:r>
      <w:r>
        <w:tab/>
        <w:t xml:space="preserve">Yamagami, R.; Bingaman, J. L.; Frankel, E. A.; Bevilacqua, P. C. Cellular Conditions of Weakly Chelated Magnesium Ions Strongly Promote RNA Stability and Catalysis. </w:t>
      </w:r>
      <w:r>
        <w:rPr>
          <w:i/>
          <w:iCs/>
        </w:rPr>
        <w:t>Nat. Commun.</w:t>
      </w:r>
      <w:r>
        <w:t xml:space="preserve"> </w:t>
      </w:r>
      <w:r>
        <w:rPr>
          <w:b/>
          <w:bCs/>
        </w:rPr>
        <w:lastRenderedPageBreak/>
        <w:t>2018</w:t>
      </w:r>
      <w:r>
        <w:t xml:space="preserve">, </w:t>
      </w:r>
      <w:r>
        <w:rPr>
          <w:i/>
          <w:iCs/>
        </w:rPr>
        <w:t>9</w:t>
      </w:r>
      <w:r>
        <w:t xml:space="preserve"> (1), 2149. https://doi.org/10.1038/s41467-018-04415-1.</w:t>
      </w:r>
    </w:p>
    <w:p w14:paraId="32E832B6" w14:textId="77777777" w:rsidR="00C7004E" w:rsidRDefault="00C7004E" w:rsidP="00024BA8">
      <w:pPr>
        <w:pStyle w:val="TFReferencesSection"/>
      </w:pPr>
      <w:r>
        <w:t>(25)</w:t>
      </w:r>
      <w:r>
        <w:tab/>
        <w:t xml:space="preserve">Yamagami, R.; Huang, R.; Bevilacqua, P. C. Cellular Concentrations of Nucleotide Diphosphate-Chelated Magnesium Ions Accelerate Catalysis by RNA and DNA Enzymes. </w:t>
      </w:r>
      <w:r>
        <w:rPr>
          <w:i/>
          <w:iCs/>
        </w:rPr>
        <w:t>Biochemistry</w:t>
      </w:r>
      <w:r>
        <w:t xml:space="preserve"> </w:t>
      </w:r>
      <w:r>
        <w:rPr>
          <w:b/>
          <w:bCs/>
        </w:rPr>
        <w:t>2019</w:t>
      </w:r>
      <w:r>
        <w:t xml:space="preserve">, </w:t>
      </w:r>
      <w:r>
        <w:rPr>
          <w:i/>
          <w:iCs/>
        </w:rPr>
        <w:t>58</w:t>
      </w:r>
      <w:r>
        <w:t xml:space="preserve"> (38), 3971–3979. https://doi.org/10.1021/acs.biochem.9b00578.</w:t>
      </w:r>
    </w:p>
    <w:p w14:paraId="10EE46D0" w14:textId="0CFDE65A" w:rsidR="00C7004E" w:rsidRDefault="00C7004E" w:rsidP="00024BA8">
      <w:pPr>
        <w:pStyle w:val="TFReferencesSection"/>
      </w:pPr>
      <w:r>
        <w:t>(26)</w:t>
      </w:r>
      <w:r>
        <w:tab/>
        <w:t xml:space="preserve">Leamy, K. A.; Yamagami, R.; Yennawar, N. H.; Bevilacqua, P. C. Single-Nucleotide Control of </w:t>
      </w:r>
      <w:r w:rsidR="00024BA8">
        <w:t>t</w:t>
      </w:r>
      <w:r>
        <w:t xml:space="preserve">RNA Folding Cooperativity under near-Cellular Conditions. </w:t>
      </w:r>
      <w:r>
        <w:rPr>
          <w:i/>
          <w:iCs/>
        </w:rPr>
        <w:t>Proc. Natl. Acad. Sci. U. S. A.</w:t>
      </w:r>
      <w:r>
        <w:t xml:space="preserve"> </w:t>
      </w:r>
      <w:r>
        <w:rPr>
          <w:b/>
          <w:bCs/>
        </w:rPr>
        <w:t>2019</w:t>
      </w:r>
      <w:r>
        <w:t xml:space="preserve">, </w:t>
      </w:r>
      <w:r>
        <w:rPr>
          <w:i/>
          <w:iCs/>
        </w:rPr>
        <w:t>116</w:t>
      </w:r>
      <w:r>
        <w:t xml:space="preserve"> (46), 23075–23082. https://doi.org/10.1073/pnas.1913418116.</w:t>
      </w:r>
    </w:p>
    <w:p w14:paraId="201F531C" w14:textId="77777777" w:rsidR="00C7004E" w:rsidRDefault="00C7004E" w:rsidP="00024BA8">
      <w:pPr>
        <w:pStyle w:val="TFReferencesSection"/>
      </w:pPr>
      <w:r>
        <w:t>(27)</w:t>
      </w:r>
      <w:r>
        <w:tab/>
        <w:t xml:space="preserve">Bennett, B. D.; Kimball, E. H.; Gao, M.; Osterhout, R.; Van Dien, S. J.; Rabinowitz, J. D. Absolute Metabolite Concentrations and Implied Enzyme Active Site Occupancy in </w:t>
      </w:r>
      <w:r>
        <w:rPr>
          <w:i/>
          <w:iCs/>
        </w:rPr>
        <w:t>Escherichia Coli</w:t>
      </w:r>
      <w:r>
        <w:t xml:space="preserve">. </w:t>
      </w:r>
      <w:r>
        <w:rPr>
          <w:i/>
          <w:iCs/>
        </w:rPr>
        <w:t>Nat. Chem. Biol.</w:t>
      </w:r>
      <w:r>
        <w:t xml:space="preserve"> </w:t>
      </w:r>
      <w:r>
        <w:rPr>
          <w:b/>
          <w:bCs/>
        </w:rPr>
        <w:t>2009</w:t>
      </w:r>
      <w:r>
        <w:t xml:space="preserve">, </w:t>
      </w:r>
      <w:r>
        <w:rPr>
          <w:i/>
          <w:iCs/>
        </w:rPr>
        <w:t>5</w:t>
      </w:r>
      <w:r>
        <w:t xml:space="preserve"> (8), 593–599. https://doi.org/10.1038/nchembio.186.</w:t>
      </w:r>
    </w:p>
    <w:p w14:paraId="6CC41FD4" w14:textId="77777777" w:rsidR="00C7004E" w:rsidRDefault="00C7004E" w:rsidP="00024BA8">
      <w:pPr>
        <w:pStyle w:val="TFReferencesSection"/>
      </w:pPr>
      <w:r>
        <w:t>(28)</w:t>
      </w:r>
      <w:r>
        <w:tab/>
        <w:t xml:space="preserve">Martell, A. E.; Smith, R. M. </w:t>
      </w:r>
      <w:r>
        <w:rPr>
          <w:i/>
          <w:iCs/>
        </w:rPr>
        <w:t>Critical Stability Constants</w:t>
      </w:r>
      <w:r>
        <w:t>; NewYork ; London : Plenum Press, 1974; Vol. V1.</w:t>
      </w:r>
    </w:p>
    <w:p w14:paraId="3B05ECDF" w14:textId="77777777" w:rsidR="00C7004E" w:rsidRDefault="00C7004E" w:rsidP="00024BA8">
      <w:pPr>
        <w:pStyle w:val="TFReferencesSection"/>
      </w:pPr>
      <w:r>
        <w:t>(29)</w:t>
      </w:r>
      <w:r>
        <w:tab/>
        <w:t xml:space="preserve">Martell, A. E.; Smith, R. M. </w:t>
      </w:r>
      <w:r>
        <w:rPr>
          <w:i/>
          <w:iCs/>
        </w:rPr>
        <w:t>Critical Stability Constants</w:t>
      </w:r>
      <w:r>
        <w:t>; New York, Plenum Press, 1974; Vol. V2.</w:t>
      </w:r>
    </w:p>
    <w:p w14:paraId="6D5CED5E" w14:textId="77777777" w:rsidR="00C7004E" w:rsidRDefault="00C7004E" w:rsidP="00024BA8">
      <w:pPr>
        <w:pStyle w:val="TFReferencesSection"/>
      </w:pPr>
      <w:r>
        <w:t>(30)</w:t>
      </w:r>
      <w:r>
        <w:tab/>
        <w:t xml:space="preserve">Martell, A. E.; Smith, R. M. </w:t>
      </w:r>
      <w:r>
        <w:rPr>
          <w:i/>
          <w:iCs/>
        </w:rPr>
        <w:t>Critical Stability Constants</w:t>
      </w:r>
      <w:r>
        <w:t>; New York, Plenum Press, 1974; Vol. V3.</w:t>
      </w:r>
    </w:p>
    <w:p w14:paraId="210B1E7E" w14:textId="77777777" w:rsidR="00C7004E" w:rsidRDefault="00C7004E" w:rsidP="00024BA8">
      <w:pPr>
        <w:pStyle w:val="TFReferencesSection"/>
      </w:pPr>
      <w:r>
        <w:t>(31)</w:t>
      </w:r>
      <w:r>
        <w:tab/>
        <w:t xml:space="preserve">Martell, A. E.; Smith, R. M. </w:t>
      </w:r>
      <w:r>
        <w:rPr>
          <w:i/>
          <w:iCs/>
        </w:rPr>
        <w:t>Critical Stability Constants.</w:t>
      </w:r>
      <w:r>
        <w:t>; New York ; London : Plenum, 1982; Vol. V5.</w:t>
      </w:r>
    </w:p>
    <w:p w14:paraId="429D9E9E" w14:textId="77777777" w:rsidR="00C7004E" w:rsidRDefault="00C7004E" w:rsidP="00024BA8">
      <w:pPr>
        <w:pStyle w:val="TFReferencesSection"/>
      </w:pPr>
      <w:r>
        <w:t>(32)</w:t>
      </w:r>
      <w:r>
        <w:tab/>
        <w:t xml:space="preserve">Smith, R. M. (Robert M.; Martell, A. E. </w:t>
      </w:r>
      <w:r>
        <w:rPr>
          <w:i/>
          <w:iCs/>
        </w:rPr>
        <w:t>Critical Stability Constants</w:t>
      </w:r>
      <w:r>
        <w:t>; New York ; London : Plenum, 1989; Vol. V6.</w:t>
      </w:r>
    </w:p>
    <w:p w14:paraId="33DADAE2" w14:textId="77777777" w:rsidR="00C7004E" w:rsidRDefault="00C7004E" w:rsidP="00024BA8">
      <w:pPr>
        <w:pStyle w:val="TFReferencesSection"/>
      </w:pPr>
      <w:r>
        <w:t>(33)</w:t>
      </w:r>
      <w:r>
        <w:tab/>
        <w:t xml:space="preserve">Berthon, G. Critical evaluation of the stability constants of metal complexes of amino acids with polar side chains (Technical Report). </w:t>
      </w:r>
      <w:r>
        <w:rPr>
          <w:i/>
          <w:iCs/>
        </w:rPr>
        <w:t>Pure Appl. Chem.</w:t>
      </w:r>
      <w:r>
        <w:t xml:space="preserve"> </w:t>
      </w:r>
      <w:r>
        <w:rPr>
          <w:b/>
          <w:bCs/>
        </w:rPr>
        <w:t>1995</w:t>
      </w:r>
      <w:r>
        <w:t xml:space="preserve">, </w:t>
      </w:r>
      <w:r>
        <w:rPr>
          <w:i/>
          <w:iCs/>
        </w:rPr>
        <w:t>67</w:t>
      </w:r>
      <w:r>
        <w:t xml:space="preserve"> (7), 1117–1240. https://doi.org/10.1351/pac199567071117.</w:t>
      </w:r>
    </w:p>
    <w:p w14:paraId="6E0BCE84" w14:textId="77777777" w:rsidR="00C7004E" w:rsidRDefault="00C7004E" w:rsidP="00024BA8">
      <w:pPr>
        <w:pStyle w:val="TFReferencesSection"/>
      </w:pPr>
      <w:r>
        <w:t>(34)</w:t>
      </w:r>
      <w:r>
        <w:tab/>
        <w:t xml:space="preserve">Martell, A. E.; Smith, R. M. </w:t>
      </w:r>
      <w:r>
        <w:rPr>
          <w:i/>
          <w:iCs/>
        </w:rPr>
        <w:t>NIST46 Critically Selected Stability Constants of Metal Complexes</w:t>
      </w:r>
      <w:r>
        <w:t>. NIST. https://www.nist.gov/srd/nist46 (accessed 2021-05-25).</w:t>
      </w:r>
    </w:p>
    <w:p w14:paraId="55FE838E" w14:textId="77777777" w:rsidR="00C7004E" w:rsidRDefault="00C7004E" w:rsidP="00024BA8">
      <w:pPr>
        <w:pStyle w:val="TFReferencesSection"/>
      </w:pPr>
      <w:r>
        <w:t>(35)</w:t>
      </w:r>
      <w:r>
        <w:tab/>
        <w:t xml:space="preserve">Grilley, D.; Soto, A. M.; Draper, D. E. Chapter 3 Direct Quantitation of Mg2+‐RNA Interactions by Use of a Fluorescent Dye. In </w:t>
      </w:r>
      <w:r>
        <w:rPr>
          <w:i/>
          <w:iCs/>
        </w:rPr>
        <w:t>Methods in Enzymology</w:t>
      </w:r>
      <w:r>
        <w:t>; Biothermodynamics, Part A; Academic Press, 2009; Vol. 455, pp 71–94. https://doi.org/10.1016/S0076-6879(08)04203-1.</w:t>
      </w:r>
    </w:p>
    <w:p w14:paraId="2009C41E" w14:textId="77777777" w:rsidR="00C7004E" w:rsidRDefault="00C7004E" w:rsidP="00024BA8">
      <w:pPr>
        <w:pStyle w:val="TFReferencesSection"/>
      </w:pPr>
      <w:r>
        <w:t>(36)</w:t>
      </w:r>
      <w:r>
        <w:tab/>
        <w:t xml:space="preserve">Puglisi, J. D.; Tinoco, I. [22] Absorbance Melting Curves of RNA. In </w:t>
      </w:r>
      <w:r>
        <w:rPr>
          <w:i/>
          <w:iCs/>
        </w:rPr>
        <w:t>Methods in Enzymology</w:t>
      </w:r>
      <w:r>
        <w:t>; RNA Processing Part A: General Methods; Academic Press, 1989; Vol. 180, pp 304–325. https://doi.org/10.1016/0076-6879(89)80108-9.</w:t>
      </w:r>
    </w:p>
    <w:p w14:paraId="31B56B19" w14:textId="77777777" w:rsidR="00C7004E" w:rsidRDefault="00C7004E" w:rsidP="00024BA8">
      <w:pPr>
        <w:pStyle w:val="TFReferencesSection"/>
      </w:pPr>
      <w:r>
        <w:t>(37)</w:t>
      </w:r>
      <w:r>
        <w:tab/>
        <w:t xml:space="preserve">Xia, T.; SantaLucia, J.; Burkard, M. E.; Kierzek, R.; Schroeder, S. J.; Jiao, X.; Cox, C.; Turner, D. H. Thermodynamic Parameters for an Expanded Nearest-Neighbor Model for Formation of RNA Duplexes with Watson−Crick Base Pairs </w:t>
      </w:r>
      <w:r>
        <w:rPr>
          <w:vertAlign w:val="superscript"/>
        </w:rPr>
        <w:t>†</w:t>
      </w:r>
      <w:r>
        <w:t xml:space="preserve">. </w:t>
      </w:r>
      <w:r>
        <w:rPr>
          <w:i/>
          <w:iCs/>
        </w:rPr>
        <w:t>Biochemistry</w:t>
      </w:r>
      <w:r>
        <w:t xml:space="preserve"> </w:t>
      </w:r>
      <w:r>
        <w:rPr>
          <w:b/>
          <w:bCs/>
        </w:rPr>
        <w:t>1998</w:t>
      </w:r>
      <w:r>
        <w:t xml:space="preserve">, </w:t>
      </w:r>
      <w:r>
        <w:rPr>
          <w:i/>
          <w:iCs/>
        </w:rPr>
        <w:t>37</w:t>
      </w:r>
      <w:r>
        <w:t xml:space="preserve"> (42), 14719–14735. https://doi.org/10.1021/bi9809425.</w:t>
      </w:r>
    </w:p>
    <w:p w14:paraId="17DA5A67" w14:textId="77777777" w:rsidR="00C7004E" w:rsidRDefault="00C7004E" w:rsidP="00024BA8">
      <w:pPr>
        <w:pStyle w:val="TFReferencesSection"/>
      </w:pPr>
      <w:r>
        <w:t>(38)</w:t>
      </w:r>
      <w:r>
        <w:tab/>
        <w:t xml:space="preserve">Liu, B.; Shankar, N.; Turner, D. H. Fluorescence Competition Assay Measurements of Free Energy Changes for RNA Pseudoknots. </w:t>
      </w:r>
      <w:r>
        <w:rPr>
          <w:i/>
          <w:iCs/>
        </w:rPr>
        <w:t>Biochemistry</w:t>
      </w:r>
      <w:r>
        <w:t xml:space="preserve"> </w:t>
      </w:r>
      <w:r>
        <w:rPr>
          <w:b/>
          <w:bCs/>
        </w:rPr>
        <w:t>2010</w:t>
      </w:r>
      <w:r>
        <w:t xml:space="preserve">, </w:t>
      </w:r>
      <w:r>
        <w:rPr>
          <w:i/>
          <w:iCs/>
        </w:rPr>
        <w:t>49</w:t>
      </w:r>
      <w:r>
        <w:t xml:space="preserve"> (3), 623–634. https://doi.org/10.1021/bi901541j.</w:t>
      </w:r>
    </w:p>
    <w:p w14:paraId="2ECADD5D" w14:textId="77777777" w:rsidR="00C7004E" w:rsidRDefault="00C7004E" w:rsidP="00024BA8">
      <w:pPr>
        <w:pStyle w:val="TFReferencesSection"/>
      </w:pPr>
      <w:r>
        <w:t>(39)</w:t>
      </w:r>
      <w:r>
        <w:tab/>
        <w:t xml:space="preserve">Liu, B.; Diamond, J. M.; Mathews, D. H.; Turner, D. H. Fluorescence Competition and Optical Melting Measurements of RNA Three-Way Multibranch Loops Provide a Revised Model for Thermodynamic Parameters. </w:t>
      </w:r>
      <w:r>
        <w:rPr>
          <w:i/>
          <w:iCs/>
        </w:rPr>
        <w:t>Biochemistry</w:t>
      </w:r>
      <w:r>
        <w:t xml:space="preserve"> </w:t>
      </w:r>
      <w:r>
        <w:rPr>
          <w:b/>
          <w:bCs/>
        </w:rPr>
        <w:t>2011</w:t>
      </w:r>
      <w:r>
        <w:t xml:space="preserve">, </w:t>
      </w:r>
      <w:r>
        <w:rPr>
          <w:i/>
          <w:iCs/>
        </w:rPr>
        <w:t>50</w:t>
      </w:r>
      <w:r>
        <w:t xml:space="preserve"> (5), 640–653. https://doi.org/10.1021/bi101470n.</w:t>
      </w:r>
    </w:p>
    <w:p w14:paraId="379AF840" w14:textId="77777777" w:rsidR="00C7004E" w:rsidRDefault="00C7004E" w:rsidP="00024BA8">
      <w:pPr>
        <w:pStyle w:val="TFReferencesSection"/>
      </w:pPr>
      <w:r>
        <w:t>(40)</w:t>
      </w:r>
      <w:r>
        <w:tab/>
        <w:t xml:space="preserve">You, Y.; Tataurov, A. V.; Owczarzy, R. Measuring Thermodynamic Details of DNA Hybridization Using Fluorescence. </w:t>
      </w:r>
      <w:r>
        <w:rPr>
          <w:i/>
          <w:iCs/>
        </w:rPr>
        <w:t>Biopolymers</w:t>
      </w:r>
      <w:r>
        <w:t xml:space="preserve"> </w:t>
      </w:r>
      <w:r>
        <w:rPr>
          <w:b/>
          <w:bCs/>
        </w:rPr>
        <w:t>2011</w:t>
      </w:r>
      <w:r>
        <w:t xml:space="preserve">, </w:t>
      </w:r>
      <w:r>
        <w:rPr>
          <w:i/>
          <w:iCs/>
        </w:rPr>
        <w:t>95</w:t>
      </w:r>
      <w:r>
        <w:t xml:space="preserve"> (7), 472–486. https://doi.org/10.1002/bip.21615.</w:t>
      </w:r>
    </w:p>
    <w:p w14:paraId="4F328352" w14:textId="77777777" w:rsidR="00C7004E" w:rsidRDefault="00C7004E" w:rsidP="00024BA8">
      <w:pPr>
        <w:pStyle w:val="TFReferencesSection"/>
      </w:pPr>
      <w:r>
        <w:t>(41)</w:t>
      </w:r>
      <w:r>
        <w:tab/>
        <w:t xml:space="preserve">Adamala, K.; Szostak, J. W. Non-Enzymatic Template-Directed RNA Synthesis inside Model Protocells. </w:t>
      </w:r>
      <w:r>
        <w:rPr>
          <w:i/>
          <w:iCs/>
        </w:rPr>
        <w:t>Science</w:t>
      </w:r>
      <w:r>
        <w:t xml:space="preserve"> </w:t>
      </w:r>
      <w:r>
        <w:rPr>
          <w:b/>
          <w:bCs/>
        </w:rPr>
        <w:t>2013</w:t>
      </w:r>
      <w:r>
        <w:t xml:space="preserve">, </w:t>
      </w:r>
      <w:r>
        <w:rPr>
          <w:i/>
          <w:iCs/>
        </w:rPr>
        <w:t>342</w:t>
      </w:r>
      <w:r>
        <w:t xml:space="preserve"> (6162), 1098–1100. https://doi.org/10.1126/science.1241888.</w:t>
      </w:r>
    </w:p>
    <w:p w14:paraId="5FE4B2FC" w14:textId="77777777" w:rsidR="00C7004E" w:rsidRDefault="00C7004E" w:rsidP="00024BA8">
      <w:pPr>
        <w:pStyle w:val="TFReferencesSection"/>
      </w:pPr>
      <w:r>
        <w:t>(42)</w:t>
      </w:r>
      <w:r>
        <w:tab/>
        <w:t xml:space="preserve">Soukup, G. A.; Breaker, R. R. Relationship between Internucleotide Linkage Geometry and the Stability of RNA. </w:t>
      </w:r>
      <w:r>
        <w:rPr>
          <w:i/>
          <w:iCs/>
        </w:rPr>
        <w:t>RNA</w:t>
      </w:r>
      <w:r>
        <w:t xml:space="preserve"> </w:t>
      </w:r>
      <w:r>
        <w:rPr>
          <w:b/>
          <w:bCs/>
        </w:rPr>
        <w:t>1999</w:t>
      </w:r>
      <w:r>
        <w:t xml:space="preserve">, </w:t>
      </w:r>
      <w:r>
        <w:rPr>
          <w:i/>
          <w:iCs/>
        </w:rPr>
        <w:t>5</w:t>
      </w:r>
      <w:r>
        <w:t xml:space="preserve"> (10), 1308–1325.</w:t>
      </w:r>
    </w:p>
    <w:p w14:paraId="63B35159" w14:textId="77777777" w:rsidR="00C7004E" w:rsidRDefault="00C7004E" w:rsidP="00024BA8">
      <w:pPr>
        <w:pStyle w:val="TFReferencesSection"/>
      </w:pPr>
      <w:r>
        <w:t>(43)</w:t>
      </w:r>
      <w:r>
        <w:tab/>
        <w:t xml:space="preserve">Mandal, M.; Boese, B.; Barrick, J. E.; Winkler, W. C.; Breaker, R. R. Riboswitches Control Fundamental Biochemical Pathways in Bacillus Subtilis and Other Bacteria. </w:t>
      </w:r>
      <w:r>
        <w:rPr>
          <w:i/>
          <w:iCs/>
        </w:rPr>
        <w:t>Cell</w:t>
      </w:r>
      <w:r>
        <w:t xml:space="preserve"> </w:t>
      </w:r>
      <w:r>
        <w:rPr>
          <w:b/>
          <w:bCs/>
        </w:rPr>
        <w:t>2003</w:t>
      </w:r>
      <w:r>
        <w:t xml:space="preserve">, </w:t>
      </w:r>
      <w:r>
        <w:rPr>
          <w:i/>
          <w:iCs/>
        </w:rPr>
        <w:t>113</w:t>
      </w:r>
      <w:r>
        <w:t xml:space="preserve"> (5), 577–586. https://doi.org/10.1016/S0092-8674(03)00391-X.</w:t>
      </w:r>
    </w:p>
    <w:p w14:paraId="7144C16F" w14:textId="77777777" w:rsidR="00C7004E" w:rsidRDefault="00C7004E" w:rsidP="00024BA8">
      <w:pPr>
        <w:pStyle w:val="TFReferencesSection"/>
      </w:pPr>
      <w:r>
        <w:t>(44)</w:t>
      </w:r>
      <w:r>
        <w:tab/>
        <w:t xml:space="preserve">Batey, R. T.; Gilbert, S. D.; Montange, R. K. Structure of a Natural Guanine-Responsive Riboswitch Complexed with the Metabolite Hypoxanthine. </w:t>
      </w:r>
      <w:r>
        <w:rPr>
          <w:i/>
          <w:iCs/>
        </w:rPr>
        <w:t>Nature</w:t>
      </w:r>
      <w:r>
        <w:t xml:space="preserve"> </w:t>
      </w:r>
      <w:r>
        <w:rPr>
          <w:b/>
          <w:bCs/>
        </w:rPr>
        <w:t>2004</w:t>
      </w:r>
      <w:r>
        <w:t xml:space="preserve">, </w:t>
      </w:r>
      <w:r>
        <w:rPr>
          <w:i/>
          <w:iCs/>
        </w:rPr>
        <w:t>432</w:t>
      </w:r>
      <w:r>
        <w:t xml:space="preserve"> (7015), 411. https://doi.org/10.1038/nature03037.</w:t>
      </w:r>
    </w:p>
    <w:p w14:paraId="75BDB40F" w14:textId="77777777" w:rsidR="00C7004E" w:rsidRDefault="00C7004E" w:rsidP="00024BA8">
      <w:pPr>
        <w:pStyle w:val="TFReferencesSection"/>
      </w:pPr>
      <w:r>
        <w:t>(45)</w:t>
      </w:r>
      <w:r>
        <w:tab/>
        <w:t xml:space="preserve">Gilbert, S. D.; Love, C. E.; Edwards, A. L.; Batey, R. T. Mutational Analysis of the Purine Riboswitch Aptamer Domain </w:t>
      </w:r>
      <w:r>
        <w:rPr>
          <w:vertAlign w:val="superscript"/>
        </w:rPr>
        <w:t>†</w:t>
      </w:r>
      <w:r>
        <w:t xml:space="preserve">. </w:t>
      </w:r>
      <w:r>
        <w:rPr>
          <w:i/>
          <w:iCs/>
        </w:rPr>
        <w:t>Biochemistry</w:t>
      </w:r>
      <w:r>
        <w:t xml:space="preserve"> </w:t>
      </w:r>
      <w:r>
        <w:rPr>
          <w:b/>
          <w:bCs/>
        </w:rPr>
        <w:t>2007</w:t>
      </w:r>
      <w:r>
        <w:t xml:space="preserve">, </w:t>
      </w:r>
      <w:r>
        <w:rPr>
          <w:i/>
          <w:iCs/>
        </w:rPr>
        <w:t>46</w:t>
      </w:r>
      <w:r>
        <w:t xml:space="preserve"> (46), 13297–13309. https://doi.org/10.1021/bi700410g.</w:t>
      </w:r>
    </w:p>
    <w:p w14:paraId="09B1A3A8" w14:textId="77777777" w:rsidR="00C7004E" w:rsidRDefault="00C7004E" w:rsidP="00024BA8">
      <w:pPr>
        <w:pStyle w:val="TFReferencesSection"/>
      </w:pPr>
      <w:r>
        <w:t>(46)</w:t>
      </w:r>
      <w:r>
        <w:tab/>
        <w:t xml:space="preserve">Poudyal, R. R.; Sieg, J. P.; Portz, B.; Keating, C. D.; Bevilacqua, P. C. RNA Sequence and Structure Control Assembly and Function of RNA Condensates. </w:t>
      </w:r>
      <w:r>
        <w:rPr>
          <w:i/>
          <w:iCs/>
        </w:rPr>
        <w:t>RNA</w:t>
      </w:r>
      <w:r>
        <w:t xml:space="preserve"> </w:t>
      </w:r>
      <w:r>
        <w:rPr>
          <w:b/>
          <w:bCs/>
        </w:rPr>
        <w:t>2021</w:t>
      </w:r>
      <w:r>
        <w:t xml:space="preserve">, </w:t>
      </w:r>
      <w:r>
        <w:rPr>
          <w:i/>
          <w:iCs/>
        </w:rPr>
        <w:t>27</w:t>
      </w:r>
      <w:r>
        <w:t xml:space="preserve"> (12), 1589–1601. https://doi.org/10.1261/rna.078875.121.</w:t>
      </w:r>
    </w:p>
    <w:p w14:paraId="7EE00F69" w14:textId="77777777" w:rsidR="00C7004E" w:rsidRDefault="00C7004E" w:rsidP="00024BA8">
      <w:pPr>
        <w:pStyle w:val="TFReferencesSection"/>
      </w:pPr>
      <w:r>
        <w:t>(47)</w:t>
      </w:r>
      <w:r>
        <w:tab/>
        <w:t xml:space="preserve">Knight, C. J.; Hub, J. S. WAXSiS: A Web Server for the Calculation of SAXS/WAXS Curves Based on Explicit-Solvent Molecular Dynamics. </w:t>
      </w:r>
      <w:r>
        <w:rPr>
          <w:i/>
          <w:iCs/>
        </w:rPr>
        <w:t>Nucleic Acids Res.</w:t>
      </w:r>
      <w:r>
        <w:t xml:space="preserve"> </w:t>
      </w:r>
      <w:r>
        <w:rPr>
          <w:b/>
          <w:bCs/>
        </w:rPr>
        <w:t>2015</w:t>
      </w:r>
      <w:r>
        <w:t xml:space="preserve">, </w:t>
      </w:r>
      <w:r>
        <w:rPr>
          <w:i/>
          <w:iCs/>
        </w:rPr>
        <w:t>43</w:t>
      </w:r>
      <w:r>
        <w:t xml:space="preserve"> (W1), W225–W230. https://doi.org/10.1093/nar/gkv309.</w:t>
      </w:r>
    </w:p>
    <w:p w14:paraId="74BC35DD" w14:textId="77777777" w:rsidR="00C7004E" w:rsidRDefault="00C7004E" w:rsidP="00024BA8">
      <w:pPr>
        <w:pStyle w:val="TFReferencesSection"/>
      </w:pPr>
      <w:r>
        <w:t>(48)</w:t>
      </w:r>
      <w:r>
        <w:tab/>
        <w:t xml:space="preserve">Grant, T. D. Ab Initio Electron Density Determination Directly from Solution Scattering Data. </w:t>
      </w:r>
      <w:r>
        <w:rPr>
          <w:i/>
          <w:iCs/>
        </w:rPr>
        <w:t>Nat. Methods</w:t>
      </w:r>
      <w:r>
        <w:t xml:space="preserve"> </w:t>
      </w:r>
      <w:r>
        <w:rPr>
          <w:b/>
          <w:bCs/>
        </w:rPr>
        <w:t>2018</w:t>
      </w:r>
      <w:r>
        <w:t xml:space="preserve">, </w:t>
      </w:r>
      <w:r>
        <w:rPr>
          <w:i/>
          <w:iCs/>
        </w:rPr>
        <w:t>15</w:t>
      </w:r>
      <w:r>
        <w:t xml:space="preserve"> (3), 191–193. https://doi.org/10.1038/nmeth.4581.</w:t>
      </w:r>
    </w:p>
    <w:p w14:paraId="736B4FE6" w14:textId="77777777" w:rsidR="00C7004E" w:rsidRDefault="00C7004E" w:rsidP="00024BA8">
      <w:pPr>
        <w:pStyle w:val="TFReferencesSection"/>
      </w:pPr>
      <w:r>
        <w:t>(49)</w:t>
      </w:r>
      <w:r>
        <w:tab/>
        <w:t xml:space="preserve">Chen, J.-H.; Yajima, R.; Chadalavada, D. M.; Chase, E.; Bevilacqua, P. C.; Golden, B. L. A 1.9 Å Crystal Structure of the HDV Ribozyme Precleavage Suggests Both Lewis Acid and General Acid Mechanisms Contribute to Phosphodiester Cleavage. </w:t>
      </w:r>
      <w:r>
        <w:rPr>
          <w:i/>
          <w:iCs/>
        </w:rPr>
        <w:t>Biochemistry</w:t>
      </w:r>
      <w:r>
        <w:t xml:space="preserve"> </w:t>
      </w:r>
      <w:r>
        <w:rPr>
          <w:b/>
          <w:bCs/>
        </w:rPr>
        <w:t>2010</w:t>
      </w:r>
      <w:r>
        <w:t xml:space="preserve">, </w:t>
      </w:r>
      <w:r>
        <w:rPr>
          <w:i/>
          <w:iCs/>
        </w:rPr>
        <w:t>49</w:t>
      </w:r>
      <w:r>
        <w:t xml:space="preserve"> (31), 6508–6518. https://doi.org/10.1021/bi100670p.</w:t>
      </w:r>
    </w:p>
    <w:p w14:paraId="76E52B0E" w14:textId="77777777" w:rsidR="00C7004E" w:rsidRDefault="00C7004E" w:rsidP="00024BA8">
      <w:pPr>
        <w:pStyle w:val="TFReferencesSection"/>
      </w:pPr>
      <w:r>
        <w:t>(50)</w:t>
      </w:r>
      <w:r>
        <w:tab/>
        <w:t xml:space="preserve">Chadalavada, D. M.; Gratton, E. A.; Bevilacqua, P. C. The Human HDV-like </w:t>
      </w:r>
      <w:r>
        <w:rPr>
          <w:i/>
          <w:iCs/>
        </w:rPr>
        <w:t>CPEB3</w:t>
      </w:r>
      <w:r>
        <w:t xml:space="preserve"> Ribozyme Is Intrinsically Fast-Reacting. </w:t>
      </w:r>
      <w:r>
        <w:rPr>
          <w:i/>
          <w:iCs/>
        </w:rPr>
        <w:t>Biochemistry</w:t>
      </w:r>
      <w:r>
        <w:t xml:space="preserve"> </w:t>
      </w:r>
      <w:r>
        <w:rPr>
          <w:b/>
          <w:bCs/>
        </w:rPr>
        <w:t>2010</w:t>
      </w:r>
      <w:r>
        <w:t xml:space="preserve">, </w:t>
      </w:r>
      <w:r>
        <w:rPr>
          <w:i/>
          <w:iCs/>
        </w:rPr>
        <w:t>49</w:t>
      </w:r>
      <w:r>
        <w:t xml:space="preserve"> (25), 5321–5330. https://doi.org/10.1021/bi100434c.</w:t>
      </w:r>
    </w:p>
    <w:p w14:paraId="50B1A5B5" w14:textId="77777777" w:rsidR="00C7004E" w:rsidRDefault="00C7004E" w:rsidP="00024BA8">
      <w:pPr>
        <w:pStyle w:val="TFReferencesSection"/>
      </w:pPr>
      <w:r>
        <w:t>(51)</w:t>
      </w:r>
      <w:r>
        <w:tab/>
        <w:t xml:space="preserve">Robertus, J. D.; Ladner, J. E.; Finch, J. T.; Rhodes, D.; Brown, R. S.; Clark, B. F. C.; Klug, A. Structure of Yeast Phenylalanine TRNA at 3 Å Resolution. </w:t>
      </w:r>
      <w:r>
        <w:rPr>
          <w:i/>
          <w:iCs/>
        </w:rPr>
        <w:t>Nature</w:t>
      </w:r>
      <w:r>
        <w:t xml:space="preserve"> </w:t>
      </w:r>
      <w:r>
        <w:rPr>
          <w:b/>
          <w:bCs/>
        </w:rPr>
        <w:t>1974</w:t>
      </w:r>
      <w:r>
        <w:t xml:space="preserve">, </w:t>
      </w:r>
      <w:r>
        <w:rPr>
          <w:i/>
          <w:iCs/>
        </w:rPr>
        <w:t>250</w:t>
      </w:r>
      <w:r>
        <w:t xml:space="preserve"> (5467), 546–551. https://doi.org/10.1038/250546a0.</w:t>
      </w:r>
    </w:p>
    <w:p w14:paraId="4A2EE0B4" w14:textId="77777777" w:rsidR="00C7004E" w:rsidRDefault="00C7004E" w:rsidP="00024BA8">
      <w:pPr>
        <w:pStyle w:val="TFReferencesSection"/>
      </w:pPr>
      <w:r>
        <w:t>(52)</w:t>
      </w:r>
      <w:r>
        <w:tab/>
        <w:t xml:space="preserve">Park, J. O.; Rubin, S. A.; Xu, Y.-F.; Amador-Noguez, D.; Fan, J.; Shlomi, T.; Rabinowitz, J. D. Metabolite Concentrations, Fluxes and Free Energies Imply Efficient Enzyme Usage. </w:t>
      </w:r>
      <w:r>
        <w:rPr>
          <w:i/>
          <w:iCs/>
        </w:rPr>
        <w:t>Nat. Chem. Biol.</w:t>
      </w:r>
      <w:r>
        <w:t xml:space="preserve"> </w:t>
      </w:r>
      <w:r>
        <w:rPr>
          <w:b/>
          <w:bCs/>
        </w:rPr>
        <w:t>2016</w:t>
      </w:r>
      <w:r>
        <w:t xml:space="preserve">, </w:t>
      </w:r>
      <w:r>
        <w:rPr>
          <w:i/>
          <w:iCs/>
        </w:rPr>
        <w:t>12</w:t>
      </w:r>
      <w:r>
        <w:t xml:space="preserve"> (7), 482–489. https://doi.org/10.1038/nchembio.2077.</w:t>
      </w:r>
    </w:p>
    <w:p w14:paraId="036F2BF7" w14:textId="77777777" w:rsidR="00C7004E" w:rsidRDefault="00C7004E" w:rsidP="00024BA8">
      <w:pPr>
        <w:pStyle w:val="TFReferencesSection"/>
      </w:pPr>
      <w:r>
        <w:t>(53)</w:t>
      </w:r>
      <w:r>
        <w:tab/>
        <w:t xml:space="preserve">Klosin, A.; Oltsch, F.; Harmon, T.; Honigmann, A.; Jülicher, F.; Hyman, A. A.; Zechner, C. Phase Separation Provides a Mechanism to Reduce Noise in Cells. </w:t>
      </w:r>
      <w:r>
        <w:rPr>
          <w:i/>
          <w:iCs/>
        </w:rPr>
        <w:t>Science</w:t>
      </w:r>
      <w:r>
        <w:t xml:space="preserve"> </w:t>
      </w:r>
      <w:r>
        <w:rPr>
          <w:b/>
          <w:bCs/>
        </w:rPr>
        <w:t>2020</w:t>
      </w:r>
      <w:r>
        <w:t xml:space="preserve">, </w:t>
      </w:r>
      <w:r>
        <w:rPr>
          <w:i/>
          <w:iCs/>
        </w:rPr>
        <w:t>367</w:t>
      </w:r>
      <w:r>
        <w:t xml:space="preserve"> (6476), 464–468. https://doi.org/10.1126/science.aav6691.</w:t>
      </w:r>
    </w:p>
    <w:p w14:paraId="5AF65CA6" w14:textId="77777777" w:rsidR="00C7004E" w:rsidRDefault="00C7004E" w:rsidP="00024BA8">
      <w:pPr>
        <w:pStyle w:val="TFReferencesSection"/>
      </w:pPr>
      <w:r>
        <w:t>(54)</w:t>
      </w:r>
      <w:r>
        <w:tab/>
        <w:t xml:space="preserve">Riback, J. A.; Zhu, L.; Ferrolino, M. C.; Tolbert, M.; Mitrea, D. M.; Sanders, D. W.; Wei, M.-T.; Kriwacki, R. W.; Brangwynne, C. P. Composition-Dependent Thermodynamics of Intracellular Phase Separation. </w:t>
      </w:r>
      <w:r>
        <w:rPr>
          <w:i/>
          <w:iCs/>
        </w:rPr>
        <w:t>Nature</w:t>
      </w:r>
      <w:r>
        <w:t xml:space="preserve"> </w:t>
      </w:r>
      <w:r>
        <w:rPr>
          <w:b/>
          <w:bCs/>
        </w:rPr>
        <w:t>2020</w:t>
      </w:r>
      <w:r>
        <w:t xml:space="preserve">, </w:t>
      </w:r>
      <w:r>
        <w:rPr>
          <w:i/>
          <w:iCs/>
        </w:rPr>
        <w:t>581</w:t>
      </w:r>
      <w:r>
        <w:t xml:space="preserve"> (7807), 209–214. https://doi.org/10.1038/s41586-020-2256-2.</w:t>
      </w:r>
    </w:p>
    <w:p w14:paraId="384D35CE" w14:textId="77777777" w:rsidR="00C7004E" w:rsidRDefault="00C7004E" w:rsidP="00024BA8">
      <w:pPr>
        <w:pStyle w:val="TFReferencesSection"/>
      </w:pPr>
      <w:r>
        <w:t>(55)</w:t>
      </w:r>
      <w:r>
        <w:tab/>
        <w:t xml:space="preserve">Mitchell, D.; Russell, R. Folding Pathways of the Tetrahymena Ribozyme. </w:t>
      </w:r>
      <w:r>
        <w:rPr>
          <w:i/>
          <w:iCs/>
        </w:rPr>
        <w:t>J. Mol. Biol.</w:t>
      </w:r>
      <w:r>
        <w:t xml:space="preserve"> </w:t>
      </w:r>
      <w:r>
        <w:rPr>
          <w:b/>
          <w:bCs/>
        </w:rPr>
        <w:t>2014</w:t>
      </w:r>
      <w:r>
        <w:t xml:space="preserve">, </w:t>
      </w:r>
      <w:r>
        <w:rPr>
          <w:i/>
          <w:iCs/>
        </w:rPr>
        <w:t>426</w:t>
      </w:r>
      <w:r>
        <w:t xml:space="preserve"> (12), 2300–2312. https://doi.org/10.1016/j.jmb.2014.04.011.</w:t>
      </w:r>
    </w:p>
    <w:p w14:paraId="0515F017" w14:textId="77777777" w:rsidR="00C7004E" w:rsidRDefault="00C7004E" w:rsidP="00024BA8">
      <w:pPr>
        <w:pStyle w:val="TFReferencesSection"/>
      </w:pPr>
      <w:r>
        <w:t>(56)</w:t>
      </w:r>
      <w:r>
        <w:tab/>
        <w:t xml:space="preserve">Lambert, D.; Draper, D. E. Effects of Osmolytes on RNA Secondary and Tertiary Structure Stabilities and RNA-Mg2+ Interactions. </w:t>
      </w:r>
      <w:r>
        <w:rPr>
          <w:i/>
          <w:iCs/>
        </w:rPr>
        <w:t>J. Mol. Biol.</w:t>
      </w:r>
      <w:r>
        <w:t xml:space="preserve"> </w:t>
      </w:r>
      <w:r>
        <w:rPr>
          <w:b/>
          <w:bCs/>
        </w:rPr>
        <w:t>2007</w:t>
      </w:r>
      <w:r>
        <w:t xml:space="preserve">, </w:t>
      </w:r>
      <w:r>
        <w:rPr>
          <w:i/>
          <w:iCs/>
        </w:rPr>
        <w:t>370</w:t>
      </w:r>
      <w:r>
        <w:t xml:space="preserve"> (5), 993–1005. https://doi.org/10.1016/j.jmb.2007.03.080.</w:t>
      </w:r>
    </w:p>
    <w:p w14:paraId="35A84413" w14:textId="77777777" w:rsidR="00C7004E" w:rsidRDefault="00C7004E" w:rsidP="00024BA8">
      <w:pPr>
        <w:pStyle w:val="TFReferencesSection"/>
      </w:pPr>
      <w:r>
        <w:t>(57)</w:t>
      </w:r>
      <w:r>
        <w:tab/>
        <w:t xml:space="preserve">Pegram, L. M.; Wendorff, T.; Erdmann, R.; Shkel, I.; Bellissimo, D.; Felitsky, D. J.; Record, M. T. Why Hofmeister Effects of Many Salts Favor Protein Folding but Not DNA Helix Formation. </w:t>
      </w:r>
      <w:r>
        <w:rPr>
          <w:i/>
          <w:iCs/>
        </w:rPr>
        <w:t>Proc. Natl. Acad. Sci.</w:t>
      </w:r>
      <w:r>
        <w:t xml:space="preserve"> </w:t>
      </w:r>
      <w:r>
        <w:rPr>
          <w:b/>
          <w:bCs/>
        </w:rPr>
        <w:t>2010</w:t>
      </w:r>
      <w:r>
        <w:t xml:space="preserve">, </w:t>
      </w:r>
      <w:r>
        <w:rPr>
          <w:i/>
          <w:iCs/>
        </w:rPr>
        <w:t>107</w:t>
      </w:r>
      <w:r>
        <w:t xml:space="preserve"> (17), 7716–7721. https://doi.org/10.1073/pnas.0913376107.</w:t>
      </w:r>
    </w:p>
    <w:p w14:paraId="13485CB4" w14:textId="77777777" w:rsidR="00C7004E" w:rsidRDefault="00C7004E" w:rsidP="00024BA8">
      <w:pPr>
        <w:pStyle w:val="TFReferencesSection"/>
      </w:pPr>
      <w:r>
        <w:t>(58)</w:t>
      </w:r>
      <w:r>
        <w:tab/>
        <w:t xml:space="preserve">Lambert, D.; Draper, D. E. Denaturation of RNA Secondary and Tertiary Structure by Urea: Simple Unfolded State Models and Free Energy Parameters Account for Measured m-Values. </w:t>
      </w:r>
      <w:r>
        <w:rPr>
          <w:i/>
          <w:iCs/>
        </w:rPr>
        <w:t>Biochemistry</w:t>
      </w:r>
      <w:r>
        <w:t xml:space="preserve"> </w:t>
      </w:r>
      <w:r>
        <w:rPr>
          <w:b/>
          <w:bCs/>
        </w:rPr>
        <w:t>2012</w:t>
      </w:r>
      <w:r>
        <w:t xml:space="preserve">, </w:t>
      </w:r>
      <w:r>
        <w:rPr>
          <w:i/>
          <w:iCs/>
        </w:rPr>
        <w:t>51</w:t>
      </w:r>
      <w:r>
        <w:t xml:space="preserve"> (44), 9014–9026. https://doi.org/10.1021/bi301103j.</w:t>
      </w:r>
    </w:p>
    <w:p w14:paraId="5A192A06" w14:textId="77777777" w:rsidR="00C7004E" w:rsidRDefault="00C7004E" w:rsidP="00024BA8">
      <w:pPr>
        <w:pStyle w:val="TFReferencesSection"/>
      </w:pPr>
      <w:r>
        <w:t>(59)</w:t>
      </w:r>
      <w:r>
        <w:tab/>
        <w:t xml:space="preserve">Cheng, X.; Shkel, I. A.; Molzahn, C.; Lambert, D.; Karim, R.; Record, M. T. Quantifying Interactions of Nucleobase Atoms </w:t>
      </w:r>
      <w:r>
        <w:lastRenderedPageBreak/>
        <w:t xml:space="preserve">with Model Compounds for the Peptide Backbone and Glutamine and Asparagine Side Chains in Water. </w:t>
      </w:r>
      <w:r>
        <w:rPr>
          <w:i/>
          <w:iCs/>
        </w:rPr>
        <w:t>Biochemistry</w:t>
      </w:r>
      <w:r>
        <w:t xml:space="preserve"> </w:t>
      </w:r>
      <w:r>
        <w:rPr>
          <w:b/>
          <w:bCs/>
        </w:rPr>
        <w:t>2018</w:t>
      </w:r>
      <w:r>
        <w:t xml:space="preserve">, </w:t>
      </w:r>
      <w:r>
        <w:rPr>
          <w:i/>
          <w:iCs/>
        </w:rPr>
        <w:t>57</w:t>
      </w:r>
      <w:r>
        <w:t xml:space="preserve"> (15), 2227–2237. https://doi.org/10.1021/acs.biochem.8b00087.</w:t>
      </w:r>
    </w:p>
    <w:p w14:paraId="126E10B5" w14:textId="77777777" w:rsidR="00C7004E" w:rsidRDefault="00C7004E" w:rsidP="00024BA8">
      <w:pPr>
        <w:pStyle w:val="TFReferencesSection"/>
      </w:pPr>
      <w:r>
        <w:t>(60)</w:t>
      </w:r>
      <w:r>
        <w:tab/>
        <w:t xml:space="preserve">Williams, A. M.; Dickson, T.; Lagoa-Miguel, C.; Bevilacqua, P. C. Biological Solution Conditions and Flanking Sequence Modulate LLPS of RNA G-Quadruplex Structures. </w:t>
      </w:r>
      <w:r>
        <w:rPr>
          <w:i/>
          <w:iCs/>
        </w:rPr>
        <w:t>RNA</w:t>
      </w:r>
      <w:r>
        <w:t xml:space="preserve"> </w:t>
      </w:r>
      <w:r>
        <w:rPr>
          <w:b/>
          <w:bCs/>
        </w:rPr>
        <w:t>2022</w:t>
      </w:r>
      <w:r>
        <w:t>, rna.079196.122. https://doi.org/10.1261/rna.079196.122.</w:t>
      </w:r>
    </w:p>
    <w:p w14:paraId="7526C791" w14:textId="0E55E65F" w:rsidR="00DD29EF" w:rsidRDefault="00BB4B2F" w:rsidP="00D374B0">
      <w:pPr>
        <w:pStyle w:val="TFReferencesSection"/>
        <w:sectPr w:rsidR="00DD29EF" w:rsidSect="00110A77">
          <w:type w:val="continuous"/>
          <w:pgSz w:w="12240" w:h="15840"/>
          <w:pgMar w:top="720" w:right="1094" w:bottom="720" w:left="1094" w:header="720" w:footer="720" w:gutter="0"/>
          <w:cols w:num="2" w:space="461"/>
        </w:sectPr>
      </w:pPr>
      <w:r>
        <w:fldChar w:fldCharType="end"/>
      </w:r>
    </w:p>
    <w:p w14:paraId="09810420" w14:textId="62AF0E72" w:rsidR="00A66EDD" w:rsidRPr="00C45E7B" w:rsidRDefault="00A66EDD" w:rsidP="00465FA0">
      <w:pPr>
        <w:pStyle w:val="SNSynopsisTOC"/>
      </w:pPr>
    </w:p>
    <w:sectPr w:rsidR="00A66EDD" w:rsidRPr="00C45E7B" w:rsidSect="00F91AD8">
      <w:headerReference w:type="even" r:id="rId17"/>
      <w:footerReference w:type="even" r:id="rId18"/>
      <w:footerReference w:type="default" r:id="rId19"/>
      <w:type w:val="continuous"/>
      <w:pgSz w:w="12240" w:h="15840"/>
      <w:pgMar w:top="720" w:right="1094" w:bottom="720" w:left="1094" w:header="720" w:footer="720" w:gutter="0"/>
      <w:cols w:space="461"/>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57A11" w14:textId="77777777" w:rsidR="002922AF" w:rsidRDefault="002922AF">
      <w:r>
        <w:separator/>
      </w:r>
    </w:p>
    <w:p w14:paraId="12988D75" w14:textId="77777777" w:rsidR="002922AF" w:rsidRDefault="002922AF"/>
  </w:endnote>
  <w:endnote w:type="continuationSeparator" w:id="0">
    <w:p w14:paraId="62590A1E" w14:textId="77777777" w:rsidR="002922AF" w:rsidRDefault="002922AF">
      <w:r>
        <w:continuationSeparator/>
      </w:r>
    </w:p>
    <w:p w14:paraId="0CE60083" w14:textId="77777777" w:rsidR="002922AF" w:rsidRDefault="002922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1"/>
    <w:family w:val="roman"/>
    <w:pitch w:val="variable"/>
  </w:font>
  <w:font w:name="Times">
    <w:altName w:val="Sylfaen"/>
    <w:panose1 w:val="02020603050405020304"/>
    <w:charset w:val="00"/>
    <w:family w:val="roman"/>
    <w:pitch w:val="variable"/>
    <w:sig w:usb0="E0002EFF" w:usb1="C000785B" w:usb2="00000009" w:usb3="00000000" w:csb0="000001FF" w:csb1="00000000"/>
    <w:embedRegular r:id="rId1" w:subsetted="1" w:fontKey="{08E580FA-EB7A-422F-BA2D-1B3E67CFFC18}"/>
  </w:font>
  <w:font w:name="Myriad Pro Light">
    <w:altName w:val="Cambria"/>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charset w:val="00"/>
    <w:family w:val="roman"/>
    <w:pitch w:val="default"/>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2" w:fontKey="{CBBBD82D-1CC8-465F-BF64-931EFAE41B95}"/>
    <w:embedItalic r:id="rId3" w:fontKey="{21D7AC91-1897-4BBD-88AF-E98C6DCDCEE4}"/>
  </w:font>
  <w:font w:name="Cambria Math">
    <w:panose1 w:val="02040503050406030204"/>
    <w:charset w:val="00"/>
    <w:family w:val="roman"/>
    <w:pitch w:val="variable"/>
    <w:sig w:usb0="E00006FF" w:usb1="420024FF" w:usb2="02000000" w:usb3="00000000" w:csb0="0000019F" w:csb1="00000000"/>
    <w:embedRegular r:id="rId4" w:fontKey="{E5363860-3C12-4B38-AD73-B54AA666675F}"/>
    <w:embedItalic r:id="rId5" w:fontKey="{1A4099D9-09E4-4B6D-B73C-30F22096D6F3}"/>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313CB1" w:rsidRDefault="00313CB1">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313CB1" w:rsidRDefault="00313CB1">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99C2" w14:textId="0C4B04D1" w:rsidR="00313CB1" w:rsidRDefault="00313CB1" w:rsidP="00BF2A8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313CB1" w:rsidRDefault="00313CB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313CB1" w:rsidRDefault="00313CB1">
    <w:pPr>
      <w:pStyle w:val="Footer"/>
      <w:ind w:right="360"/>
    </w:pPr>
  </w:p>
  <w:p w14:paraId="44CF36BD" w14:textId="77777777" w:rsidR="00313CB1" w:rsidRDefault="00313CB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1535051"/>
      <w:docPartObj>
        <w:docPartGallery w:val="Page Numbers (Bottom of Page)"/>
        <w:docPartUnique/>
      </w:docPartObj>
    </w:sdtPr>
    <w:sdtEndPr>
      <w:rPr>
        <w:noProof/>
      </w:rPr>
    </w:sdtEndPr>
    <w:sdtContent>
      <w:p w14:paraId="048F5CEA" w14:textId="63248F08" w:rsidR="00465FA0" w:rsidRDefault="00465F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BBA654" w14:textId="77777777" w:rsidR="00313CB1" w:rsidRDefault="00313C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ADDA7" w14:textId="77777777" w:rsidR="002922AF" w:rsidRDefault="002922AF">
      <w:r>
        <w:separator/>
      </w:r>
    </w:p>
    <w:p w14:paraId="73463D49" w14:textId="77777777" w:rsidR="002922AF" w:rsidRDefault="002922AF"/>
  </w:footnote>
  <w:footnote w:type="continuationSeparator" w:id="0">
    <w:p w14:paraId="5F2B513A" w14:textId="77777777" w:rsidR="002922AF" w:rsidRDefault="002922AF">
      <w:r>
        <w:continuationSeparator/>
      </w:r>
    </w:p>
    <w:p w14:paraId="1BD8106A" w14:textId="77777777" w:rsidR="002922AF" w:rsidRDefault="002922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313CB1" w:rsidRDefault="00313C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1019546773">
    <w:abstractNumId w:val="4"/>
  </w:num>
  <w:num w:numId="2" w16cid:durableId="1017388976">
    <w:abstractNumId w:val="2"/>
  </w:num>
  <w:num w:numId="3" w16cid:durableId="1318263918">
    <w:abstractNumId w:val="5"/>
  </w:num>
  <w:num w:numId="4" w16cid:durableId="1283458028">
    <w:abstractNumId w:val="3"/>
  </w:num>
  <w:num w:numId="5" w16cid:durableId="2037343482">
    <w:abstractNumId w:val="1"/>
  </w:num>
  <w:num w:numId="6" w16cid:durableId="102925497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017DD"/>
    <w:rsid w:val="000121CB"/>
    <w:rsid w:val="00014D5E"/>
    <w:rsid w:val="000201D0"/>
    <w:rsid w:val="00024BA8"/>
    <w:rsid w:val="0003046A"/>
    <w:rsid w:val="0003250C"/>
    <w:rsid w:val="00044A92"/>
    <w:rsid w:val="00045173"/>
    <w:rsid w:val="0004766F"/>
    <w:rsid w:val="00053A45"/>
    <w:rsid w:val="00062BEE"/>
    <w:rsid w:val="000641B5"/>
    <w:rsid w:val="00065FBB"/>
    <w:rsid w:val="00067817"/>
    <w:rsid w:val="00073BDC"/>
    <w:rsid w:val="000822BF"/>
    <w:rsid w:val="00084923"/>
    <w:rsid w:val="00095F1A"/>
    <w:rsid w:val="000A1506"/>
    <w:rsid w:val="000A55E3"/>
    <w:rsid w:val="000A65BB"/>
    <w:rsid w:val="000B00BD"/>
    <w:rsid w:val="000B1AB8"/>
    <w:rsid w:val="000C319B"/>
    <w:rsid w:val="000D035D"/>
    <w:rsid w:val="000D2D51"/>
    <w:rsid w:val="000D2D84"/>
    <w:rsid w:val="000D5668"/>
    <w:rsid w:val="000E3415"/>
    <w:rsid w:val="000E3D88"/>
    <w:rsid w:val="000E75E3"/>
    <w:rsid w:val="00101D1F"/>
    <w:rsid w:val="00102F9F"/>
    <w:rsid w:val="00104D5E"/>
    <w:rsid w:val="00110A77"/>
    <w:rsid w:val="00111CAF"/>
    <w:rsid w:val="00117436"/>
    <w:rsid w:val="00121EEB"/>
    <w:rsid w:val="00124AEA"/>
    <w:rsid w:val="001379DD"/>
    <w:rsid w:val="00141659"/>
    <w:rsid w:val="00150B32"/>
    <w:rsid w:val="0015109A"/>
    <w:rsid w:val="00152902"/>
    <w:rsid w:val="00157E12"/>
    <w:rsid w:val="00174375"/>
    <w:rsid w:val="00183F17"/>
    <w:rsid w:val="00185249"/>
    <w:rsid w:val="001926B9"/>
    <w:rsid w:val="00197528"/>
    <w:rsid w:val="001978CD"/>
    <w:rsid w:val="001B2959"/>
    <w:rsid w:val="001B39F4"/>
    <w:rsid w:val="001B5F8F"/>
    <w:rsid w:val="001B699E"/>
    <w:rsid w:val="001D529D"/>
    <w:rsid w:val="001E32A0"/>
    <w:rsid w:val="001E451C"/>
    <w:rsid w:val="001E68FE"/>
    <w:rsid w:val="001E6B12"/>
    <w:rsid w:val="00201068"/>
    <w:rsid w:val="002031A2"/>
    <w:rsid w:val="00212D25"/>
    <w:rsid w:val="00230A5F"/>
    <w:rsid w:val="002356B3"/>
    <w:rsid w:val="0024409A"/>
    <w:rsid w:val="002447CE"/>
    <w:rsid w:val="002455DA"/>
    <w:rsid w:val="0025005A"/>
    <w:rsid w:val="00270841"/>
    <w:rsid w:val="0027266C"/>
    <w:rsid w:val="002729FB"/>
    <w:rsid w:val="00273CB2"/>
    <w:rsid w:val="002856E7"/>
    <w:rsid w:val="00287A40"/>
    <w:rsid w:val="002922AF"/>
    <w:rsid w:val="002A0533"/>
    <w:rsid w:val="002A7098"/>
    <w:rsid w:val="002A7D96"/>
    <w:rsid w:val="002B2D75"/>
    <w:rsid w:val="002C02A4"/>
    <w:rsid w:val="002C3431"/>
    <w:rsid w:val="002D0B8E"/>
    <w:rsid w:val="002D48E8"/>
    <w:rsid w:val="002E2D33"/>
    <w:rsid w:val="002F415B"/>
    <w:rsid w:val="002F6AF0"/>
    <w:rsid w:val="00303BAB"/>
    <w:rsid w:val="003057EB"/>
    <w:rsid w:val="00310911"/>
    <w:rsid w:val="003112D8"/>
    <w:rsid w:val="00313CB1"/>
    <w:rsid w:val="003242CF"/>
    <w:rsid w:val="00331C2C"/>
    <w:rsid w:val="0034482F"/>
    <w:rsid w:val="0034534C"/>
    <w:rsid w:val="0035002E"/>
    <w:rsid w:val="003547B0"/>
    <w:rsid w:val="00357396"/>
    <w:rsid w:val="00365833"/>
    <w:rsid w:val="003679A1"/>
    <w:rsid w:val="00384D67"/>
    <w:rsid w:val="00386042"/>
    <w:rsid w:val="00394149"/>
    <w:rsid w:val="003A0F5F"/>
    <w:rsid w:val="003A71E0"/>
    <w:rsid w:val="003B4AF3"/>
    <w:rsid w:val="003C2BE3"/>
    <w:rsid w:val="003D4161"/>
    <w:rsid w:val="003E26FC"/>
    <w:rsid w:val="003E5207"/>
    <w:rsid w:val="003F4E95"/>
    <w:rsid w:val="003F53E7"/>
    <w:rsid w:val="0041079D"/>
    <w:rsid w:val="004204C0"/>
    <w:rsid w:val="00422014"/>
    <w:rsid w:val="00422950"/>
    <w:rsid w:val="00422B1E"/>
    <w:rsid w:val="0042363F"/>
    <w:rsid w:val="0042635C"/>
    <w:rsid w:val="00427112"/>
    <w:rsid w:val="00453717"/>
    <w:rsid w:val="004564CF"/>
    <w:rsid w:val="00462F76"/>
    <w:rsid w:val="00463212"/>
    <w:rsid w:val="0046413D"/>
    <w:rsid w:val="00465F6B"/>
    <w:rsid w:val="00465FA0"/>
    <w:rsid w:val="00466EA0"/>
    <w:rsid w:val="00471454"/>
    <w:rsid w:val="00473214"/>
    <w:rsid w:val="00477268"/>
    <w:rsid w:val="00477F7D"/>
    <w:rsid w:val="0048739F"/>
    <w:rsid w:val="0049449E"/>
    <w:rsid w:val="00496B72"/>
    <w:rsid w:val="00497010"/>
    <w:rsid w:val="004A742B"/>
    <w:rsid w:val="004B3DB6"/>
    <w:rsid w:val="004B569D"/>
    <w:rsid w:val="004C571F"/>
    <w:rsid w:val="004C7431"/>
    <w:rsid w:val="004D3BEF"/>
    <w:rsid w:val="004E35E0"/>
    <w:rsid w:val="004E58B5"/>
    <w:rsid w:val="004F1B64"/>
    <w:rsid w:val="004F31AC"/>
    <w:rsid w:val="0050147B"/>
    <w:rsid w:val="00501642"/>
    <w:rsid w:val="00502EC2"/>
    <w:rsid w:val="0050545D"/>
    <w:rsid w:val="00510BE0"/>
    <w:rsid w:val="00511ECF"/>
    <w:rsid w:val="00522BAB"/>
    <w:rsid w:val="00523472"/>
    <w:rsid w:val="005327A4"/>
    <w:rsid w:val="005329C7"/>
    <w:rsid w:val="00535F20"/>
    <w:rsid w:val="00551789"/>
    <w:rsid w:val="00552A07"/>
    <w:rsid w:val="00561FB8"/>
    <w:rsid w:val="0057127C"/>
    <w:rsid w:val="005754B8"/>
    <w:rsid w:val="00575965"/>
    <w:rsid w:val="00575EE2"/>
    <w:rsid w:val="00582D95"/>
    <w:rsid w:val="005838AB"/>
    <w:rsid w:val="00585153"/>
    <w:rsid w:val="00591A57"/>
    <w:rsid w:val="0059535F"/>
    <w:rsid w:val="00597198"/>
    <w:rsid w:val="005A521A"/>
    <w:rsid w:val="005B0956"/>
    <w:rsid w:val="005B57D6"/>
    <w:rsid w:val="005C3FC7"/>
    <w:rsid w:val="005C742A"/>
    <w:rsid w:val="005D0C10"/>
    <w:rsid w:val="005D2065"/>
    <w:rsid w:val="005D4B08"/>
    <w:rsid w:val="005D707E"/>
    <w:rsid w:val="005E7448"/>
    <w:rsid w:val="005F112A"/>
    <w:rsid w:val="005F5C5C"/>
    <w:rsid w:val="0060172A"/>
    <w:rsid w:val="00604E00"/>
    <w:rsid w:val="00604F23"/>
    <w:rsid w:val="00605EDC"/>
    <w:rsid w:val="00614F2E"/>
    <w:rsid w:val="00616D68"/>
    <w:rsid w:val="00623884"/>
    <w:rsid w:val="006267EF"/>
    <w:rsid w:val="006319A1"/>
    <w:rsid w:val="00631B3F"/>
    <w:rsid w:val="00631E32"/>
    <w:rsid w:val="00642A0C"/>
    <w:rsid w:val="0064353C"/>
    <w:rsid w:val="00650517"/>
    <w:rsid w:val="006532A9"/>
    <w:rsid w:val="00656AD4"/>
    <w:rsid w:val="0066266A"/>
    <w:rsid w:val="00664582"/>
    <w:rsid w:val="00676E01"/>
    <w:rsid w:val="00683DE0"/>
    <w:rsid w:val="006908BD"/>
    <w:rsid w:val="00691F0B"/>
    <w:rsid w:val="00692576"/>
    <w:rsid w:val="00693DD6"/>
    <w:rsid w:val="00696205"/>
    <w:rsid w:val="006A6EF6"/>
    <w:rsid w:val="006B2581"/>
    <w:rsid w:val="006B4B13"/>
    <w:rsid w:val="006B6E61"/>
    <w:rsid w:val="006C3C74"/>
    <w:rsid w:val="006C5E19"/>
    <w:rsid w:val="006D1ED2"/>
    <w:rsid w:val="006D2F6D"/>
    <w:rsid w:val="006E44EE"/>
    <w:rsid w:val="006E6BC5"/>
    <w:rsid w:val="006F268D"/>
    <w:rsid w:val="006F31B0"/>
    <w:rsid w:val="006F61EF"/>
    <w:rsid w:val="006F739C"/>
    <w:rsid w:val="007009DA"/>
    <w:rsid w:val="0071182A"/>
    <w:rsid w:val="007130C0"/>
    <w:rsid w:val="007156B1"/>
    <w:rsid w:val="007167D6"/>
    <w:rsid w:val="007179F0"/>
    <w:rsid w:val="00725E67"/>
    <w:rsid w:val="00727E1C"/>
    <w:rsid w:val="00732020"/>
    <w:rsid w:val="007331FF"/>
    <w:rsid w:val="00733B5A"/>
    <w:rsid w:val="007508D4"/>
    <w:rsid w:val="0075317A"/>
    <w:rsid w:val="00753E84"/>
    <w:rsid w:val="0075532A"/>
    <w:rsid w:val="007629D3"/>
    <w:rsid w:val="0077691E"/>
    <w:rsid w:val="0077719D"/>
    <w:rsid w:val="00784900"/>
    <w:rsid w:val="0079225A"/>
    <w:rsid w:val="007A6844"/>
    <w:rsid w:val="007B08CA"/>
    <w:rsid w:val="007C1108"/>
    <w:rsid w:val="007C1383"/>
    <w:rsid w:val="007C3DFA"/>
    <w:rsid w:val="007C6EDC"/>
    <w:rsid w:val="007D381E"/>
    <w:rsid w:val="007D4898"/>
    <w:rsid w:val="007E19EA"/>
    <w:rsid w:val="007E3B94"/>
    <w:rsid w:val="007E5912"/>
    <w:rsid w:val="007E756A"/>
    <w:rsid w:val="007F2C42"/>
    <w:rsid w:val="007F3FDD"/>
    <w:rsid w:val="007F6792"/>
    <w:rsid w:val="00802426"/>
    <w:rsid w:val="00803489"/>
    <w:rsid w:val="008037E3"/>
    <w:rsid w:val="00812A52"/>
    <w:rsid w:val="00824848"/>
    <w:rsid w:val="00830979"/>
    <w:rsid w:val="00831AFF"/>
    <w:rsid w:val="008348A2"/>
    <w:rsid w:val="00835CBD"/>
    <w:rsid w:val="00853E93"/>
    <w:rsid w:val="00864D67"/>
    <w:rsid w:val="00865479"/>
    <w:rsid w:val="008655C0"/>
    <w:rsid w:val="008656DD"/>
    <w:rsid w:val="00866F1E"/>
    <w:rsid w:val="00881659"/>
    <w:rsid w:val="00887B22"/>
    <w:rsid w:val="00896449"/>
    <w:rsid w:val="008A2EF5"/>
    <w:rsid w:val="008A3F81"/>
    <w:rsid w:val="008B25D4"/>
    <w:rsid w:val="008B2BB4"/>
    <w:rsid w:val="008B3498"/>
    <w:rsid w:val="008B630F"/>
    <w:rsid w:val="008B632C"/>
    <w:rsid w:val="008B7352"/>
    <w:rsid w:val="008C4946"/>
    <w:rsid w:val="008C788D"/>
    <w:rsid w:val="008D2DFE"/>
    <w:rsid w:val="008D3D15"/>
    <w:rsid w:val="008D567C"/>
    <w:rsid w:val="008F30E6"/>
    <w:rsid w:val="008F3C0D"/>
    <w:rsid w:val="008F50D4"/>
    <w:rsid w:val="008F73F4"/>
    <w:rsid w:val="00905885"/>
    <w:rsid w:val="00906C3C"/>
    <w:rsid w:val="0091427F"/>
    <w:rsid w:val="00916F02"/>
    <w:rsid w:val="0092037A"/>
    <w:rsid w:val="009246AD"/>
    <w:rsid w:val="00927CDC"/>
    <w:rsid w:val="009328EB"/>
    <w:rsid w:val="00934CBF"/>
    <w:rsid w:val="00935500"/>
    <w:rsid w:val="009416A6"/>
    <w:rsid w:val="00943E3A"/>
    <w:rsid w:val="00957C0B"/>
    <w:rsid w:val="00967927"/>
    <w:rsid w:val="00970A6F"/>
    <w:rsid w:val="00975A79"/>
    <w:rsid w:val="00981DBC"/>
    <w:rsid w:val="00984F9E"/>
    <w:rsid w:val="009872A6"/>
    <w:rsid w:val="009872C2"/>
    <w:rsid w:val="009A3C0C"/>
    <w:rsid w:val="009A75FC"/>
    <w:rsid w:val="009B0000"/>
    <w:rsid w:val="009B5B89"/>
    <w:rsid w:val="009B7577"/>
    <w:rsid w:val="009C67D5"/>
    <w:rsid w:val="009C7646"/>
    <w:rsid w:val="009D7B12"/>
    <w:rsid w:val="009E5F8E"/>
    <w:rsid w:val="009E614D"/>
    <w:rsid w:val="009F7EA2"/>
    <w:rsid w:val="00A02D62"/>
    <w:rsid w:val="00A03DDB"/>
    <w:rsid w:val="00A0500F"/>
    <w:rsid w:val="00A07614"/>
    <w:rsid w:val="00A15BCB"/>
    <w:rsid w:val="00A269C9"/>
    <w:rsid w:val="00A30861"/>
    <w:rsid w:val="00A444E1"/>
    <w:rsid w:val="00A460B5"/>
    <w:rsid w:val="00A46BD2"/>
    <w:rsid w:val="00A46C91"/>
    <w:rsid w:val="00A57906"/>
    <w:rsid w:val="00A6371F"/>
    <w:rsid w:val="00A66999"/>
    <w:rsid w:val="00A66EDD"/>
    <w:rsid w:val="00A71C00"/>
    <w:rsid w:val="00A72F27"/>
    <w:rsid w:val="00A75B62"/>
    <w:rsid w:val="00A76461"/>
    <w:rsid w:val="00A87C4F"/>
    <w:rsid w:val="00A90A17"/>
    <w:rsid w:val="00A96035"/>
    <w:rsid w:val="00AB0F17"/>
    <w:rsid w:val="00AB3608"/>
    <w:rsid w:val="00AB6222"/>
    <w:rsid w:val="00AC1839"/>
    <w:rsid w:val="00AC3D9F"/>
    <w:rsid w:val="00AC5F97"/>
    <w:rsid w:val="00AC6438"/>
    <w:rsid w:val="00AC6B34"/>
    <w:rsid w:val="00AD2046"/>
    <w:rsid w:val="00AD32BD"/>
    <w:rsid w:val="00AD4769"/>
    <w:rsid w:val="00AE4B97"/>
    <w:rsid w:val="00AE7450"/>
    <w:rsid w:val="00AF1765"/>
    <w:rsid w:val="00AF2AD1"/>
    <w:rsid w:val="00B10945"/>
    <w:rsid w:val="00B109F1"/>
    <w:rsid w:val="00B11C21"/>
    <w:rsid w:val="00B17445"/>
    <w:rsid w:val="00B24AEC"/>
    <w:rsid w:val="00B361F6"/>
    <w:rsid w:val="00B37554"/>
    <w:rsid w:val="00B42C29"/>
    <w:rsid w:val="00B5050C"/>
    <w:rsid w:val="00B563D9"/>
    <w:rsid w:val="00B573D6"/>
    <w:rsid w:val="00B63D39"/>
    <w:rsid w:val="00B71491"/>
    <w:rsid w:val="00B730FE"/>
    <w:rsid w:val="00B75CD4"/>
    <w:rsid w:val="00B7618D"/>
    <w:rsid w:val="00B82859"/>
    <w:rsid w:val="00B8295E"/>
    <w:rsid w:val="00B82C80"/>
    <w:rsid w:val="00B875D7"/>
    <w:rsid w:val="00B90AA9"/>
    <w:rsid w:val="00B97259"/>
    <w:rsid w:val="00BB10FE"/>
    <w:rsid w:val="00BB1101"/>
    <w:rsid w:val="00BB1134"/>
    <w:rsid w:val="00BB1C83"/>
    <w:rsid w:val="00BB4B2F"/>
    <w:rsid w:val="00BC09ED"/>
    <w:rsid w:val="00BC3E2A"/>
    <w:rsid w:val="00BC7955"/>
    <w:rsid w:val="00BD0668"/>
    <w:rsid w:val="00BD0E4A"/>
    <w:rsid w:val="00BD5038"/>
    <w:rsid w:val="00BD5122"/>
    <w:rsid w:val="00BD5C7C"/>
    <w:rsid w:val="00BE2504"/>
    <w:rsid w:val="00BE533F"/>
    <w:rsid w:val="00BE629D"/>
    <w:rsid w:val="00BF2A88"/>
    <w:rsid w:val="00BF5A1A"/>
    <w:rsid w:val="00BF7AB1"/>
    <w:rsid w:val="00C02AEF"/>
    <w:rsid w:val="00C0507A"/>
    <w:rsid w:val="00C06CFC"/>
    <w:rsid w:val="00C10C9B"/>
    <w:rsid w:val="00C1139A"/>
    <w:rsid w:val="00C168F2"/>
    <w:rsid w:val="00C16A30"/>
    <w:rsid w:val="00C22E0E"/>
    <w:rsid w:val="00C30403"/>
    <w:rsid w:val="00C3388F"/>
    <w:rsid w:val="00C40497"/>
    <w:rsid w:val="00C45E7B"/>
    <w:rsid w:val="00C4769B"/>
    <w:rsid w:val="00C47A5D"/>
    <w:rsid w:val="00C53568"/>
    <w:rsid w:val="00C57D4C"/>
    <w:rsid w:val="00C65333"/>
    <w:rsid w:val="00C66013"/>
    <w:rsid w:val="00C7004E"/>
    <w:rsid w:val="00C72D78"/>
    <w:rsid w:val="00C74BD4"/>
    <w:rsid w:val="00C77856"/>
    <w:rsid w:val="00C9140C"/>
    <w:rsid w:val="00C9398A"/>
    <w:rsid w:val="00CA15CA"/>
    <w:rsid w:val="00CB03D4"/>
    <w:rsid w:val="00CB3385"/>
    <w:rsid w:val="00CC0D17"/>
    <w:rsid w:val="00CD3D16"/>
    <w:rsid w:val="00CE1C3F"/>
    <w:rsid w:val="00CE2006"/>
    <w:rsid w:val="00CE645E"/>
    <w:rsid w:val="00D04024"/>
    <w:rsid w:val="00D0596F"/>
    <w:rsid w:val="00D10318"/>
    <w:rsid w:val="00D13455"/>
    <w:rsid w:val="00D13B1B"/>
    <w:rsid w:val="00D30748"/>
    <w:rsid w:val="00D32486"/>
    <w:rsid w:val="00D374B0"/>
    <w:rsid w:val="00D47F3C"/>
    <w:rsid w:val="00D53198"/>
    <w:rsid w:val="00D61DBF"/>
    <w:rsid w:val="00D66315"/>
    <w:rsid w:val="00D66756"/>
    <w:rsid w:val="00D67CB7"/>
    <w:rsid w:val="00D70DE3"/>
    <w:rsid w:val="00D76EA1"/>
    <w:rsid w:val="00D84587"/>
    <w:rsid w:val="00D86677"/>
    <w:rsid w:val="00D86E0A"/>
    <w:rsid w:val="00D92118"/>
    <w:rsid w:val="00D928D2"/>
    <w:rsid w:val="00D9797F"/>
    <w:rsid w:val="00DA1918"/>
    <w:rsid w:val="00DA20D6"/>
    <w:rsid w:val="00DA6E25"/>
    <w:rsid w:val="00DC7108"/>
    <w:rsid w:val="00DD1EEC"/>
    <w:rsid w:val="00DD29EF"/>
    <w:rsid w:val="00DD498A"/>
    <w:rsid w:val="00DE13FE"/>
    <w:rsid w:val="00DE78D2"/>
    <w:rsid w:val="00DE7C12"/>
    <w:rsid w:val="00DF0817"/>
    <w:rsid w:val="00DF26F1"/>
    <w:rsid w:val="00DF59F4"/>
    <w:rsid w:val="00DF683D"/>
    <w:rsid w:val="00E02AFA"/>
    <w:rsid w:val="00E074F2"/>
    <w:rsid w:val="00E07871"/>
    <w:rsid w:val="00E17A65"/>
    <w:rsid w:val="00E20DE8"/>
    <w:rsid w:val="00E2340D"/>
    <w:rsid w:val="00E25B7A"/>
    <w:rsid w:val="00E274F2"/>
    <w:rsid w:val="00E3104A"/>
    <w:rsid w:val="00E32A18"/>
    <w:rsid w:val="00E41857"/>
    <w:rsid w:val="00E442D9"/>
    <w:rsid w:val="00E46BD3"/>
    <w:rsid w:val="00E502B4"/>
    <w:rsid w:val="00E62C66"/>
    <w:rsid w:val="00E65825"/>
    <w:rsid w:val="00E725F7"/>
    <w:rsid w:val="00E73EC8"/>
    <w:rsid w:val="00E75388"/>
    <w:rsid w:val="00E800C5"/>
    <w:rsid w:val="00E83D40"/>
    <w:rsid w:val="00E83FE4"/>
    <w:rsid w:val="00E84CB9"/>
    <w:rsid w:val="00E96302"/>
    <w:rsid w:val="00E97738"/>
    <w:rsid w:val="00E979E9"/>
    <w:rsid w:val="00EA282F"/>
    <w:rsid w:val="00EB1570"/>
    <w:rsid w:val="00EB1787"/>
    <w:rsid w:val="00EB6AE1"/>
    <w:rsid w:val="00EC15C8"/>
    <w:rsid w:val="00EC1D81"/>
    <w:rsid w:val="00EC5391"/>
    <w:rsid w:val="00ED0357"/>
    <w:rsid w:val="00ED0E82"/>
    <w:rsid w:val="00ED37ED"/>
    <w:rsid w:val="00ED7CDC"/>
    <w:rsid w:val="00EE0F13"/>
    <w:rsid w:val="00EF3F2C"/>
    <w:rsid w:val="00F011AD"/>
    <w:rsid w:val="00F01C12"/>
    <w:rsid w:val="00F02720"/>
    <w:rsid w:val="00F03E78"/>
    <w:rsid w:val="00F103D7"/>
    <w:rsid w:val="00F10E56"/>
    <w:rsid w:val="00F126DF"/>
    <w:rsid w:val="00F15CAC"/>
    <w:rsid w:val="00F270EE"/>
    <w:rsid w:val="00F317B6"/>
    <w:rsid w:val="00F31DF7"/>
    <w:rsid w:val="00F34B64"/>
    <w:rsid w:val="00F43B6A"/>
    <w:rsid w:val="00F5421E"/>
    <w:rsid w:val="00F614F1"/>
    <w:rsid w:val="00F72A71"/>
    <w:rsid w:val="00F750C4"/>
    <w:rsid w:val="00F7692B"/>
    <w:rsid w:val="00F77000"/>
    <w:rsid w:val="00F81B12"/>
    <w:rsid w:val="00F84530"/>
    <w:rsid w:val="00F8537A"/>
    <w:rsid w:val="00F86E2D"/>
    <w:rsid w:val="00F91AD8"/>
    <w:rsid w:val="00F97782"/>
    <w:rsid w:val="00FA5050"/>
    <w:rsid w:val="00FA56F3"/>
    <w:rsid w:val="00FA6AE3"/>
    <w:rsid w:val="00FA740B"/>
    <w:rsid w:val="00FB0516"/>
    <w:rsid w:val="00FC7D07"/>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rsid w:val="00D374B0"/>
    <w:pPr>
      <w:spacing w:after="0"/>
      <w:ind w:firstLine="187"/>
      <w:jc w:val="left"/>
    </w:pPr>
    <w:rPr>
      <w:rFonts w:ascii="Arno Pro" w:hAnsi="Arno Pro"/>
      <w:kern w:val="19"/>
      <w:sz w:val="17"/>
      <w:szCs w:val="14"/>
    </w:rPr>
  </w:style>
  <w:style w:type="paragraph" w:customStyle="1" w:styleId="TAMainText">
    <w:name w:val="TA_Main_Text"/>
    <w:basedOn w:val="Normal"/>
    <w:qFormat/>
    <w:rsid w:val="00664582"/>
    <w:pPr>
      <w:spacing w:after="60"/>
    </w:pPr>
    <w:rPr>
      <w:rFonts w:ascii="Arno Pro" w:hAnsi="Arno Pro"/>
      <w:kern w:val="21"/>
      <w:sz w:val="19"/>
    </w:rPr>
  </w:style>
  <w:style w:type="paragraph" w:customStyle="1" w:styleId="BATitle">
    <w:name w:val="BA_Title"/>
    <w:basedOn w:val="Normal"/>
    <w:next w:val="BBAuthorName"/>
    <w:rsid w:val="00D374B0"/>
    <w:pPr>
      <w:spacing w:after="180"/>
      <w:jc w:val="center"/>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F011AD"/>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D374B0"/>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D374B0"/>
    <w:pPr>
      <w:spacing w:after="0"/>
    </w:pPr>
    <w:rPr>
      <w:rFonts w:ascii="Arno Pro" w:hAnsi="Arno Pro"/>
      <w:kern w:val="20"/>
      <w:sz w:val="18"/>
    </w:rPr>
  </w:style>
  <w:style w:type="paragraph" w:customStyle="1" w:styleId="TESupportingInformation">
    <w:name w:val="TE_Supporting_Information"/>
    <w:basedOn w:val="Normal"/>
    <w:next w:val="Normal"/>
    <w:autoRedefine/>
    <w:rsid w:val="005D4B08"/>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qFormat/>
    <w:rsid w:val="00831AFF"/>
    <w:pPr>
      <w:spacing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rsid w:val="00D374B0"/>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465FA0"/>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D374B0"/>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D374B0"/>
    <w:rPr>
      <w:rFonts w:ascii="Arno Pro" w:hAnsi="Arno Pro"/>
      <w:kern w:val="20"/>
      <w:sz w:val="18"/>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D67CB7"/>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D374B0"/>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 w:type="character" w:styleId="UnresolvedMention">
    <w:name w:val="Unresolved Mention"/>
    <w:basedOn w:val="DefaultParagraphFont"/>
    <w:uiPriority w:val="99"/>
    <w:semiHidden/>
    <w:unhideWhenUsed/>
    <w:rsid w:val="00024B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oter" Target="foot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TotalTime>
  <Pages>13</Pages>
  <Words>31720</Words>
  <Characters>180804</Characters>
  <Application>Microsoft Office Word</Application>
  <DocSecurity>0</DocSecurity>
  <Lines>1506</Lines>
  <Paragraphs>424</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212100</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38</cp:revision>
  <cp:lastPrinted>2022-09-23T20:05:00Z</cp:lastPrinted>
  <dcterms:created xsi:type="dcterms:W3CDTF">2022-09-23T17:49:00Z</dcterms:created>
  <dcterms:modified xsi:type="dcterms:W3CDTF">2022-09-26T17:41:00Z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id="ardb9UZP"/&gt;&lt;style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 name="delayCitationUpdates" value="true"/&gt;&lt;pref name="dontAskDelayCitationUpdates" value="true"/&gt;&lt;/prefs&gt;&lt;/data&gt;</vt:lpwstr>
  </property>
</Properties>
</file>