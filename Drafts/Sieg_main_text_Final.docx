
<file path=[Content_Types].xml><?xml version="1.0" encoding="utf-8"?>
<Types xmlns="http://schemas.openxmlformats.org/package/2006/content-types">
  <Default Extension="bin" ContentType="application/vnd.ms-word.attachedToolbar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9829E" w14:textId="5A97BAC8" w:rsidR="00A66EDD" w:rsidRPr="00DD1EEC" w:rsidRDefault="00C57D4C" w:rsidP="007E5912">
      <w:pPr>
        <w:pStyle w:val="BATitle"/>
      </w:pPr>
      <w:r w:rsidRPr="00C57D4C">
        <w:t xml:space="preserve">The Metabolome Weakens RNA </w:t>
      </w:r>
      <w:r w:rsidR="00753E84">
        <w:t>Thermodynamic</w:t>
      </w:r>
      <w:r w:rsidRPr="00C57D4C">
        <w:t xml:space="preserve"> Stability and</w:t>
      </w:r>
      <w:r w:rsidR="00D9797F">
        <w:br/>
      </w:r>
      <w:r w:rsidRPr="00C57D4C">
        <w:t xml:space="preserve"> </w:t>
      </w:r>
      <w:r w:rsidR="00753E84">
        <w:t>Strengthens</w:t>
      </w:r>
      <w:r w:rsidRPr="00C57D4C">
        <w:t xml:space="preserve"> RNA Chemical </w:t>
      </w:r>
      <w:commentRangeStart w:id="0"/>
      <w:commentRangeStart w:id="1"/>
      <w:r w:rsidRPr="00C57D4C">
        <w:t>Stability</w:t>
      </w:r>
      <w:commentRangeEnd w:id="0"/>
      <w:r w:rsidR="005C3FC7">
        <w:rPr>
          <w:rStyle w:val="CommentReference"/>
          <w:rFonts w:ascii="Liberation Serif" w:eastAsia="Noto Serif CJK SC" w:hAnsi="Liberation Serif" w:cs="Mangal"/>
          <w:b w:val="0"/>
          <w:kern w:val="2"/>
          <w:lang w:eastAsia="zh-CN" w:bidi="hi-IN"/>
        </w:rPr>
        <w:commentReference w:id="0"/>
      </w:r>
      <w:commentRangeEnd w:id="1"/>
      <w:r w:rsidR="007E5912">
        <w:rPr>
          <w:rStyle w:val="CommentReference"/>
          <w:rFonts w:ascii="Liberation Serif" w:eastAsia="Noto Serif CJK SC" w:hAnsi="Liberation Serif" w:cs="Mangal"/>
          <w:b w:val="0"/>
          <w:kern w:val="2"/>
          <w:lang w:eastAsia="zh-CN" w:bidi="hi-IN"/>
        </w:rPr>
        <w:commentReference w:id="1"/>
      </w:r>
    </w:p>
    <w:p w14:paraId="6DD927DD" w14:textId="0EE13648" w:rsidR="00C57D4C" w:rsidRPr="00C57D4C" w:rsidRDefault="00C57D4C" w:rsidP="00C57D4C">
      <w:pPr>
        <w:pStyle w:val="BBAuthorName"/>
      </w:pPr>
      <w:r w:rsidRPr="00C57D4C">
        <w:t>Jacob P. Sieg</w:t>
      </w:r>
      <w:r w:rsidRPr="00C57D4C">
        <w:rPr>
          <w:vertAlign w:val="superscript"/>
        </w:rPr>
        <w:t>1,2</w:t>
      </w:r>
      <w:r w:rsidRPr="00C57D4C">
        <w:t xml:space="preserve">, Lauren </w:t>
      </w:r>
      <w:r w:rsidR="00E97738">
        <w:t xml:space="preserve">N. </w:t>
      </w:r>
      <w:r w:rsidRPr="00C57D4C">
        <w:t>McKinley</w:t>
      </w:r>
      <w:r w:rsidRPr="00C57D4C">
        <w:rPr>
          <w:vertAlign w:val="superscript"/>
        </w:rPr>
        <w:t>1,2</w:t>
      </w:r>
      <w:r w:rsidRPr="00C57D4C">
        <w:t xml:space="preserve">, Melanie </w:t>
      </w:r>
      <w:r w:rsidR="00E97738">
        <w:t xml:space="preserve">J. </w:t>
      </w:r>
      <w:r w:rsidRPr="00C57D4C">
        <w:t>Huot</w:t>
      </w:r>
      <w:r w:rsidR="003112D8" w:rsidRPr="003112D8">
        <w:rPr>
          <w:vertAlign w:val="superscript"/>
        </w:rPr>
        <w:t>3,4</w:t>
      </w:r>
      <w:r w:rsidRPr="00C57D4C">
        <w:t>, Neela H. Yennawar</w:t>
      </w:r>
      <w:r w:rsidR="003112D8">
        <w:rPr>
          <w:vertAlign w:val="superscript"/>
        </w:rPr>
        <w:t>5</w:t>
      </w:r>
      <w:r w:rsidRPr="00C57D4C">
        <w:t xml:space="preserve">, and </w:t>
      </w:r>
      <w:r w:rsidR="00DE13FE">
        <w:br/>
      </w:r>
      <w:r w:rsidRPr="00C57D4C">
        <w:t>Philip C. Bevilacqua*</w:t>
      </w:r>
      <w:r w:rsidRPr="00C57D4C">
        <w:rPr>
          <w:vertAlign w:val="superscript"/>
        </w:rPr>
        <w:t>1,2,3</w:t>
      </w:r>
    </w:p>
    <w:p w14:paraId="3F99F099" w14:textId="77777777" w:rsidR="00C57D4C" w:rsidRPr="00C57D4C" w:rsidRDefault="00C57D4C" w:rsidP="00C57D4C">
      <w:pPr>
        <w:pStyle w:val="BCAuthorAddress"/>
      </w:pPr>
      <w:r w:rsidRPr="00C57D4C">
        <w:rPr>
          <w:vertAlign w:val="superscript"/>
        </w:rPr>
        <w:t>1</w:t>
      </w:r>
      <w:r w:rsidRPr="00C57D4C">
        <w:t>Department of Chemistry, Pennsylvania State University, University Park, PA 16802.</w:t>
      </w:r>
    </w:p>
    <w:p w14:paraId="0FAFE12C" w14:textId="77777777" w:rsidR="00C57D4C" w:rsidRPr="00C57D4C" w:rsidRDefault="00C57D4C" w:rsidP="00C57D4C">
      <w:pPr>
        <w:pStyle w:val="BCAuthorAddress"/>
      </w:pPr>
      <w:r w:rsidRPr="00C57D4C">
        <w:rPr>
          <w:vertAlign w:val="superscript"/>
        </w:rPr>
        <w:t>2</w:t>
      </w:r>
      <w:r w:rsidRPr="00C57D4C">
        <w:t>Center for RNA Molecular Biology, Pennsylvania State University, University Park, PA 16802.</w:t>
      </w:r>
    </w:p>
    <w:p w14:paraId="695E0250" w14:textId="21E6BFF7" w:rsidR="00C57D4C" w:rsidRDefault="00C57D4C" w:rsidP="00C57D4C">
      <w:pPr>
        <w:pStyle w:val="BCAuthorAddress"/>
      </w:pPr>
      <w:r w:rsidRPr="00C57D4C">
        <w:rPr>
          <w:vertAlign w:val="superscript"/>
        </w:rPr>
        <w:t>3</w:t>
      </w:r>
      <w:r w:rsidRPr="00C57D4C">
        <w:t>Department of Biochemistry and Molecular Biology, Pennsylvania State University, University Park, PA 16802.</w:t>
      </w:r>
    </w:p>
    <w:p w14:paraId="2C5F1B7B" w14:textId="46BD2CA3" w:rsidR="003112D8" w:rsidRPr="003112D8" w:rsidRDefault="003112D8" w:rsidP="003112D8">
      <w:pPr>
        <w:pStyle w:val="BCAuthorAddress"/>
      </w:pPr>
      <w:r>
        <w:rPr>
          <w:vertAlign w:val="superscript"/>
        </w:rPr>
        <w:t>4</w:t>
      </w:r>
      <w:r w:rsidRPr="00C57D4C">
        <w:t>Department of Bio</w:t>
      </w:r>
      <w:r>
        <w:t>logy</w:t>
      </w:r>
      <w:r w:rsidRPr="00C57D4C">
        <w:t>, Pennsylvania State University, University Park, PA 16802.</w:t>
      </w:r>
    </w:p>
    <w:p w14:paraId="568BB325" w14:textId="0818E268" w:rsidR="00C57D4C" w:rsidRPr="00C57D4C" w:rsidRDefault="003112D8" w:rsidP="00C57D4C">
      <w:pPr>
        <w:pStyle w:val="BCAuthorAddress"/>
      </w:pPr>
      <w:r>
        <w:rPr>
          <w:vertAlign w:val="superscript"/>
        </w:rPr>
        <w:t>5</w:t>
      </w:r>
      <w:r w:rsidR="00C57D4C" w:rsidRPr="00C57D4C">
        <w:t>The</w:t>
      </w:r>
      <w:r w:rsidR="00C57D4C" w:rsidRPr="00C57D4C">
        <w:rPr>
          <w:vertAlign w:val="superscript"/>
        </w:rPr>
        <w:t xml:space="preserve"> </w:t>
      </w:r>
      <w:r w:rsidR="00C57D4C" w:rsidRPr="00C57D4C">
        <w:t>Huck Institutes of the Life Sciences, The Pennsylvania State University, University Park, PA 16802.</w:t>
      </w:r>
    </w:p>
    <w:p w14:paraId="11FEF727" w14:textId="333E2067" w:rsidR="00C57D4C" w:rsidRPr="00C57D4C" w:rsidRDefault="00C57D4C" w:rsidP="00C57D4C">
      <w:pPr>
        <w:pStyle w:val="StyleBIEmailAddress95pt"/>
        <w:rPr>
          <w:b/>
          <w:i/>
          <w:kern w:val="22"/>
          <w:sz w:val="20"/>
        </w:rPr>
      </w:pPr>
      <w:r w:rsidRPr="00C57D4C">
        <w:rPr>
          <w:b/>
          <w:i/>
          <w:kern w:val="22"/>
          <w:sz w:val="20"/>
        </w:rPr>
        <w:t>Keywords</w:t>
      </w:r>
      <w:r>
        <w:rPr>
          <w:b/>
          <w:i/>
          <w:kern w:val="22"/>
          <w:sz w:val="20"/>
        </w:rPr>
        <w:t xml:space="preserve"> </w:t>
      </w:r>
      <w:r w:rsidRPr="00C57D4C">
        <w:rPr>
          <w:i/>
          <w:kern w:val="22"/>
          <w:sz w:val="20"/>
        </w:rPr>
        <w:t xml:space="preserve">Magnesium ion, Metabolites, Chelated magnesium, RNA folding, RNA function, </w:t>
      </w:r>
      <w:r w:rsidR="00784900">
        <w:rPr>
          <w:i/>
          <w:kern w:val="22"/>
          <w:sz w:val="20"/>
        </w:rPr>
        <w:t>N</w:t>
      </w:r>
      <w:r w:rsidRPr="00C57D4C">
        <w:rPr>
          <w:i/>
          <w:kern w:val="22"/>
          <w:sz w:val="20"/>
        </w:rPr>
        <w:t>ear-cellular condition</w:t>
      </w:r>
    </w:p>
    <w:p w14:paraId="06DD2332" w14:textId="3365F0E1" w:rsidR="00A66EDD" w:rsidRPr="007F6792" w:rsidRDefault="00A66EDD" w:rsidP="007F6792">
      <w:pPr>
        <w:pStyle w:val="StyleBIEmailAddress95pt"/>
        <w:sectPr w:rsidR="00A66EDD" w:rsidRPr="007F6792" w:rsidSect="00984F9E">
          <w:footerReference w:type="even" r:id="rId12"/>
          <w:footerReference w:type="default" r:id="rId13"/>
          <w:type w:val="continuous"/>
          <w:pgSz w:w="12240" w:h="15840" w:code="1"/>
          <w:pgMar w:top="720" w:right="1094" w:bottom="720" w:left="1094" w:header="720" w:footer="720" w:gutter="0"/>
          <w:cols w:space="720"/>
          <w:titlePg/>
        </w:sectPr>
      </w:pPr>
    </w:p>
    <w:p w14:paraId="6C9BEBC9" w14:textId="3D05CF4F" w:rsidR="00552A07" w:rsidRPr="00BE533F" w:rsidRDefault="00477268" w:rsidP="00B573D6">
      <w:pPr>
        <w:pStyle w:val="BDAbstract"/>
      </w:pPr>
      <w:r>
        <w:rPr>
          <w:noProof/>
        </w:rPr>
        <w:drawing>
          <wp:anchor distT="0" distB="0" distL="114300" distR="114300" simplePos="0" relativeHeight="251658240" behindDoc="1" locked="0" layoutInCell="1" allowOverlap="1" wp14:anchorId="361C0138" wp14:editId="32785D01">
            <wp:simplePos x="0" y="0"/>
            <wp:positionH relativeFrom="column">
              <wp:posOffset>3477260</wp:posOffset>
            </wp:positionH>
            <wp:positionV relativeFrom="paragraph">
              <wp:posOffset>709930</wp:posOffset>
            </wp:positionV>
            <wp:extent cx="2971806" cy="1600203"/>
            <wp:effectExtent l="0" t="0" r="0" b="0"/>
            <wp:wrapTight wrapText="bothSides">
              <wp:wrapPolygon edited="0">
                <wp:start x="0" y="0"/>
                <wp:lineTo x="0" y="21343"/>
                <wp:lineTo x="21462" y="21343"/>
                <wp:lineTo x="21462" y="0"/>
                <wp:lineTo x="0" y="0"/>
              </wp:wrapPolygon>
            </wp:wrapTight>
            <wp:docPr id="2" name="Picture 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map&#10;&#10;Description automatically generated"/>
                    <pic:cNvPicPr/>
                  </pic:nvPicPr>
                  <pic:blipFill>
                    <a:blip r:embed="rId14"/>
                    <a:stretch>
                      <a:fillRect/>
                    </a:stretch>
                  </pic:blipFill>
                  <pic:spPr>
                    <a:xfrm>
                      <a:off x="0" y="0"/>
                      <a:ext cx="2971806" cy="1600203"/>
                    </a:xfrm>
                    <a:prstGeom prst="rect">
                      <a:avLst/>
                    </a:prstGeom>
                  </pic:spPr>
                </pic:pic>
              </a:graphicData>
            </a:graphic>
            <wp14:sizeRelH relativeFrom="page">
              <wp14:pctWidth>0</wp14:pctWidth>
            </wp14:sizeRelH>
            <wp14:sizeRelV relativeFrom="page">
              <wp14:pctHeight>0</wp14:pctHeight>
            </wp14:sizeRelV>
          </wp:anchor>
        </w:drawing>
      </w:r>
      <w:r w:rsidR="00916F02">
        <w:t>W</w:t>
      </w:r>
      <w:r w:rsidR="00C57D4C" w:rsidRPr="00C57D4C">
        <w:t>e examine</w:t>
      </w:r>
      <w:r w:rsidR="00916F02">
        <w:t>d</w:t>
      </w:r>
      <w:r w:rsidR="00C57D4C" w:rsidRPr="00C57D4C">
        <w:t xml:space="preserve"> the complex network of interactions among</w:t>
      </w:r>
      <w:r w:rsidR="00E97738">
        <w:t>st</w:t>
      </w:r>
      <w:r w:rsidR="00C57D4C" w:rsidRPr="00C57D4C">
        <w:t xml:space="preserve"> RNA, the metabolome, and divalent Mg</w:t>
      </w:r>
      <w:r w:rsidR="00C57D4C" w:rsidRPr="00C57D4C">
        <w:rPr>
          <w:vertAlign w:val="superscript"/>
        </w:rPr>
        <w:t>2+</w:t>
      </w:r>
      <w:r w:rsidR="00C57D4C" w:rsidRPr="00C57D4C">
        <w:t xml:space="preserve"> </w:t>
      </w:r>
      <w:r w:rsidR="00E97738">
        <w:t>under</w:t>
      </w:r>
      <w:r w:rsidR="00C57D4C" w:rsidRPr="00C57D4C">
        <w:t xml:space="preserve"> conditions that mimic the </w:t>
      </w:r>
      <w:r w:rsidR="00C57D4C" w:rsidRPr="00C57D4C">
        <w:rPr>
          <w:i/>
          <w:iCs/>
        </w:rPr>
        <w:t xml:space="preserve">E. coli </w:t>
      </w:r>
      <w:r w:rsidR="00C57D4C" w:rsidRPr="00C57D4C">
        <w:t>cytoplasm. We determined Mg</w:t>
      </w:r>
      <w:r w:rsidR="00C57D4C" w:rsidRPr="00C57D4C">
        <w:rPr>
          <w:vertAlign w:val="superscript"/>
        </w:rPr>
        <w:t>2+</w:t>
      </w:r>
      <w:r w:rsidR="00C57D4C" w:rsidRPr="00C57D4C">
        <w:t xml:space="preserve"> binding constants for the top 15 </w:t>
      </w:r>
      <w:r w:rsidR="00C57D4C" w:rsidRPr="00C57D4C">
        <w:rPr>
          <w:i/>
          <w:iCs/>
        </w:rPr>
        <w:t xml:space="preserve">E. coli </w:t>
      </w:r>
      <w:r w:rsidR="00C57D4C" w:rsidRPr="00C57D4C">
        <w:t xml:space="preserve">metabolites, comprising 80% of the total metabolome, at physiological pH and monovalent ion concentrations. These data were used to inform </w:t>
      </w:r>
      <w:r w:rsidR="002A0533">
        <w:t xml:space="preserve">the </w:t>
      </w:r>
      <w:r w:rsidR="00C57D4C" w:rsidRPr="00C57D4C">
        <w:t xml:space="preserve">development of an artificial cytoplasm that mimics </w:t>
      </w:r>
      <w:r w:rsidR="00C57D4C" w:rsidRPr="00C57D4C">
        <w:rPr>
          <w:i/>
          <w:iCs/>
        </w:rPr>
        <w:t>in vivo E. coli</w:t>
      </w:r>
      <w:r w:rsidR="00C57D4C" w:rsidRPr="00C57D4C">
        <w:t xml:space="preserve"> conditions, </w:t>
      </w:r>
      <w:r w:rsidR="00DE13FE">
        <w:t xml:space="preserve">which we </w:t>
      </w:r>
      <w:r w:rsidR="00C57D4C" w:rsidRPr="00C57D4C">
        <w:t xml:space="preserve">term “Eco80”. We empirically determined that the mixture of </w:t>
      </w:r>
      <w:r w:rsidR="00C57D4C" w:rsidRPr="00C57D4C">
        <w:rPr>
          <w:i/>
          <w:iCs/>
        </w:rPr>
        <w:t xml:space="preserve">E. coli </w:t>
      </w:r>
      <w:r w:rsidR="00C57D4C" w:rsidRPr="00C57D4C">
        <w:t>metabolites in Eco80 approximate</w:t>
      </w:r>
      <w:r w:rsidR="00916F02">
        <w:t>d</w:t>
      </w:r>
      <w:r w:rsidR="00C57D4C" w:rsidRPr="00C57D4C">
        <w:t xml:space="preserve"> single</w:t>
      </w:r>
      <w:r w:rsidR="001D529D">
        <w:t>-</w:t>
      </w:r>
      <w:r w:rsidR="00C57D4C" w:rsidRPr="00C57D4C">
        <w:t>site binding behavior towards Mg</w:t>
      </w:r>
      <w:r w:rsidR="00C57D4C" w:rsidRPr="00C57D4C">
        <w:rPr>
          <w:vertAlign w:val="superscript"/>
        </w:rPr>
        <w:t>2+</w:t>
      </w:r>
      <w:r w:rsidR="00C57D4C" w:rsidRPr="00C57D4C">
        <w:t xml:space="preserve"> in the biologically relevant free Mg</w:t>
      </w:r>
      <w:r w:rsidR="00C57D4C" w:rsidRPr="00C57D4C">
        <w:rPr>
          <w:vertAlign w:val="superscript"/>
        </w:rPr>
        <w:t>2+</w:t>
      </w:r>
      <w:r w:rsidR="00C57D4C" w:rsidRPr="00C57D4C">
        <w:t xml:space="preserve"> range of ~0.5 to 3 mM Mg</w:t>
      </w:r>
      <w:r w:rsidR="00C57D4C" w:rsidRPr="00C57D4C">
        <w:rPr>
          <w:vertAlign w:val="superscript"/>
        </w:rPr>
        <w:t>2+</w:t>
      </w:r>
      <w:r w:rsidR="00C57D4C" w:rsidRPr="00C57D4C">
        <w:t>, using a Mg</w:t>
      </w:r>
      <w:r w:rsidR="00C57D4C" w:rsidRPr="00C57D4C">
        <w:rPr>
          <w:vertAlign w:val="superscript"/>
        </w:rPr>
        <w:t>2+</w:t>
      </w:r>
      <w:r w:rsidR="00ED0E82">
        <w:t>-</w:t>
      </w:r>
      <w:r w:rsidR="00C57D4C" w:rsidRPr="00C57D4C">
        <w:t>sensitive fluorescent dye. Effects of Eco80 conditions on the thermodynamic stability, chemical stability, structure, and catalysis of RNA were examined. We f</w:t>
      </w:r>
      <w:r w:rsidR="002A0533">
        <w:t>ound</w:t>
      </w:r>
      <w:r w:rsidR="00C57D4C" w:rsidRPr="00C57D4C">
        <w:t xml:space="preserve"> that Eco80</w:t>
      </w:r>
      <w:r w:rsidR="00C57D4C" w:rsidRPr="00C57D4C">
        <w:rPr>
          <w:i/>
          <w:iCs/>
        </w:rPr>
        <w:t xml:space="preserve"> </w:t>
      </w:r>
      <w:r w:rsidR="00C57D4C" w:rsidRPr="00C57D4C">
        <w:t>conditions lead to opposing effects on the thermodynamic and chemical stability of RNA</w:t>
      </w:r>
      <w:bookmarkStart w:id="2" w:name="_Hlk108790662"/>
      <w:r w:rsidR="00C57D4C" w:rsidRPr="00C57D4C">
        <w:t>. In particular, the thermodynamic stability of RNA helices was weakened</w:t>
      </w:r>
      <w:r w:rsidR="00DE13FE">
        <w:t xml:space="preserve"> by </w:t>
      </w:r>
      <w:r w:rsidR="00D9797F">
        <w:t>0.6</w:t>
      </w:r>
      <w:r w:rsidR="001D529D">
        <w:t>9</w:t>
      </w:r>
      <w:r w:rsidR="001D529D">
        <w:rPr>
          <w:rFonts w:ascii="Cambria" w:hAnsi="Cambria"/>
        </w:rPr>
        <w:t>±</w:t>
      </w:r>
      <w:r w:rsidR="001D529D">
        <w:t>0.12</w:t>
      </w:r>
      <w:r w:rsidR="00DE13FE">
        <w:t xml:space="preserve"> kcal/mol</w:t>
      </w:r>
      <w:r w:rsidR="00C57D4C" w:rsidRPr="00C57D4C">
        <w:t xml:space="preserve"> while the chemical stability </w:t>
      </w:r>
      <w:r w:rsidR="00916F02">
        <w:t>was</w:t>
      </w:r>
      <w:r w:rsidR="00C57D4C" w:rsidRPr="00C57D4C">
        <w:t xml:space="preserve"> enhanced</w:t>
      </w:r>
      <w:r w:rsidR="00DE13FE">
        <w:t xml:space="preserve"> ~</w:t>
      </w:r>
      <w:r w:rsidR="00D9797F">
        <w:t>2</w:t>
      </w:r>
      <w:r w:rsidR="00E97738">
        <w:t>-</w:t>
      </w:r>
      <w:r w:rsidR="00D9797F">
        <w:t>fold</w:t>
      </w:r>
      <w:r w:rsidR="00C57D4C" w:rsidRPr="00C57D4C">
        <w:t>, which can be understood using the speciation of Mg</w:t>
      </w:r>
      <w:r w:rsidR="00C57D4C" w:rsidRPr="00C57D4C">
        <w:rPr>
          <w:vertAlign w:val="superscript"/>
        </w:rPr>
        <w:t>2+</w:t>
      </w:r>
      <w:r w:rsidR="00C57D4C" w:rsidRPr="00C57D4C">
        <w:t xml:space="preserve"> between weak and strong Mg</w:t>
      </w:r>
      <w:r w:rsidR="00C57D4C" w:rsidRPr="00C57D4C">
        <w:rPr>
          <w:vertAlign w:val="superscript"/>
        </w:rPr>
        <w:t>2+</w:t>
      </w:r>
      <w:r w:rsidR="00C57D4C" w:rsidRPr="00C57D4C">
        <w:t xml:space="preserve">-metabolite complexes in Eco80. Overall, the </w:t>
      </w:r>
      <w:r w:rsidR="001D529D">
        <w:t>use</w:t>
      </w:r>
      <w:r w:rsidR="00C57D4C" w:rsidRPr="00C57D4C">
        <w:t xml:space="preserve"> of Eco80 reflects RNA function </w:t>
      </w:r>
      <w:r w:rsidR="00C57D4C" w:rsidRPr="00C57D4C">
        <w:rPr>
          <w:i/>
          <w:iCs/>
        </w:rPr>
        <w:t xml:space="preserve">in vivo </w:t>
      </w:r>
      <w:r w:rsidR="00C57D4C" w:rsidRPr="00C57D4C">
        <w:t>and enhance</w:t>
      </w:r>
      <w:r w:rsidR="00D92118">
        <w:t>s</w:t>
      </w:r>
      <w:r w:rsidR="00C57D4C" w:rsidRPr="00C57D4C">
        <w:t xml:space="preserve"> the biological relevance of mechanistic studies of RNA.</w:t>
      </w:r>
      <w:bookmarkEnd w:id="2"/>
    </w:p>
    <w:p w14:paraId="34B167D2" w14:textId="7E745083" w:rsidR="004E35E0" w:rsidRDefault="004E35E0" w:rsidP="00F81B12">
      <w:pPr>
        <w:pStyle w:val="TAMainText"/>
        <w:sectPr w:rsidR="004E35E0" w:rsidSect="004E35E0">
          <w:type w:val="continuous"/>
          <w:pgSz w:w="12240" w:h="15840"/>
          <w:pgMar w:top="720" w:right="1094" w:bottom="720" w:left="1094" w:header="720" w:footer="720" w:gutter="0"/>
          <w:cols w:space="461"/>
        </w:sectPr>
      </w:pPr>
    </w:p>
    <w:p w14:paraId="3D9CBD9D" w14:textId="77777777" w:rsidR="00935500" w:rsidRPr="002356B3" w:rsidRDefault="00935500" w:rsidP="002356B3">
      <w:pPr>
        <w:pStyle w:val="TAMainText"/>
        <w:rPr>
          <w:b/>
          <w:bCs/>
        </w:rPr>
      </w:pPr>
      <w:r w:rsidRPr="002356B3">
        <w:rPr>
          <w:b/>
          <w:bCs/>
        </w:rPr>
        <w:t>Introduction</w:t>
      </w:r>
    </w:p>
    <w:p w14:paraId="41230095" w14:textId="4D128CDE" w:rsidR="00935500" w:rsidRPr="00935500" w:rsidRDefault="00935500" w:rsidP="00F81B12">
      <w:pPr>
        <w:pStyle w:val="TAMainText"/>
      </w:pPr>
      <w:r w:rsidRPr="00935500">
        <w:t xml:space="preserve">RNA serves as the conduit of genetic information in the Central Dogma of Molecular Biology and performs numerous functions in </w:t>
      </w:r>
      <w:r w:rsidR="002455DA">
        <w:t>cells</w:t>
      </w:r>
      <w:r w:rsidRPr="00935500">
        <w:t xml:space="preserve"> owing to </w:t>
      </w:r>
      <w:r w:rsidR="003A71E0">
        <w:t>its capacity</w:t>
      </w:r>
      <w:r w:rsidRPr="00935500">
        <w:t xml:space="preserve"> to form compl</w:t>
      </w:r>
      <w:r w:rsidR="003A71E0">
        <w:t>ex</w:t>
      </w:r>
      <w:r w:rsidRPr="00935500">
        <w:t>, diverse, and functional structures.</w:t>
      </w:r>
      <w:r w:rsidRPr="00935500">
        <w:fldChar w:fldCharType="begin"/>
      </w:r>
      <w:r w:rsidRPr="00935500">
        <w:instrText xml:space="preserve"> ADDIN ZOTERO_ITEM CSL_CITATION {"citationID":"a26ot6uojeu","properties":{"formattedCitation":"\\super 1\\nosupersub{}","plainCitation":"1","noteIndex":0},"citationItems":[{"id":127,"uris":["http://zotero.org/users/4485201/items/6VMK7TE7"],"itemData":{"id":127,"type":"article-journal","container-title":"Cell","DOI":"10.1016/j.cell.2014.03.008","ISSN":"0092-8674, 1097-4172","issue":"1","journalAbbreviation":"Cell","language":"English","note":"PMID: 24679528","page":"77-94","source":"www.cell.com","title":"The Noncoding RNA Revolution</w:instrText>
      </w:r>
      <w:r w:rsidRPr="00935500">
        <w:rPr>
          <w:rFonts w:hint="eastAsia"/>
        </w:rPr>
        <w:instrText>—</w:instrText>
      </w:r>
      <w:r w:rsidRPr="00935500">
        <w:instrText xml:space="preserve">Trashing Old Rules to Forge New Ones","volume":"157","author":[{"family":"Cech","given":"Thomas R."},{"family":"Steitz","given":"Joan A."}],"issued":{"date-parts":[["2014",3,27]]}}}],"schema":"https://github.com/citation-style-language/schema/raw/master/csl-citation.json"} </w:instrText>
      </w:r>
      <w:r w:rsidRPr="00935500">
        <w:fldChar w:fldCharType="separate"/>
      </w:r>
      <w:r w:rsidRPr="00935500">
        <w:rPr>
          <w:vertAlign w:val="superscript"/>
        </w:rPr>
        <w:t>1</w:t>
      </w:r>
      <w:r w:rsidRPr="00935500">
        <w:fldChar w:fldCharType="end"/>
      </w:r>
      <w:r w:rsidRPr="00935500">
        <w:t xml:space="preserve"> The development of genome wide structure-probing techniques </w:t>
      </w:r>
      <w:r w:rsidRPr="00935500">
        <w:rPr>
          <w:i/>
          <w:iCs/>
        </w:rPr>
        <w:t>in vivo</w:t>
      </w:r>
      <w:r w:rsidRPr="00935500">
        <w:t xml:space="preserve"> has provided</w:t>
      </w:r>
      <w:r w:rsidR="00F91AD8">
        <w:t xml:space="preserve"> </w:t>
      </w:r>
      <w:r w:rsidRPr="00935500">
        <w:t xml:space="preserve">insight into RNA structure and function </w:t>
      </w:r>
      <w:r w:rsidR="0048739F">
        <w:t xml:space="preserve">in </w:t>
      </w:r>
      <w:r w:rsidRPr="00935500">
        <w:t>cells.</w:t>
      </w:r>
      <w:r w:rsidRPr="00935500">
        <w:fldChar w:fldCharType="begin"/>
      </w:r>
      <w:r w:rsidR="001D529D">
        <w:instrText xml:space="preserve"> ADDIN ZOTERO_ITEM CSL_CITATION {"citationID":"8HfcrDxC","properties":{"formattedCitation":"\\super 2\\uc0\\u8211{}5\\nosupersub{}","plainCitation":"2–5","noteIndex":0},"citationItems":[{"id":117,"uris":["http://zotero.org/users/4485201/items/RZUP7BW8"],"itemData":{"id":117,"type":"article-journal","abstract":"RNA serves many functions in biology such as splicing, temperature sensing, and innate immunity. These functions are often determined by the structure of RNA. There is thus a pressing need to understand RNA structure and how it changes during diverse biological processes both in vivo and genome-wide. Here, we present Structure-seq2, which provides nucleotide-resolution RNA structural information in vivo and genome-wide. This optimized version of our original Structure-seq method increases sensitivity by at least 4-fold and improves data quality by minimizing formation of a deleterious by-product, reducing ligation bias, and improving read coverage. We also present a variation of Structure-seq2 in which a biotinylated nucleotide is incorporated during reverse transcription, which greatly facilitates the protocol by eliminating two PAGE purification steps. We benchmark Structure-seq2 on both mRNA and rRNA structure in rice (Oryza sativa). We demonstrate that Structure-seq2 can lead to new biological insights. Our Structure-seq2 datasets uncover hidden breaks in chloroplast rRNA and identify a previously unreported N1-methyladenosine (m1A) in a nuclear-encoded Oryza sativa rRNA. Overall, Structure-seq2 is a rapid, sensitive, and unbiased method to probe RNA in vivo and genome-wide that facilitates new insights into RNA biology.","container-title":"Nucleic Acids Research","DOI":"10.1093/nar/gkx533","ISSN":"0305-1048","issue":"14","journalAbbreviation":"Nucleic Acids Res","page":"e135-e135","source":"academic.oup.com","title":"Structure-seq2: sensitive and accurate genome-wide profiling of RNA structure in vivo","title-short":"Structure-seq2","volume":"45","author":[{"family":"Ritchey","given":"Laura E."},{"family":"Su","given":"Zhao"},{"family":"Tang","given":"Yin"},{"family":"Tack","given":"David C."},{"family":"Assmann","given":"Sarah M."},{"family":"Bevilacqua","given":"Philip C."}],"issued":{"date-parts":[["2017",8,21]]}}},{"id":2199,"uris":["http://zotero.org/users/4485201/items/H542E68U"],"itemData":{"id":2199,"type":"article-journal","abstract":"DMS-MaPseq enables genome-wide and target-specific RNA secondary structure probing of even rare or heterogeneously structured RNAs in vivo and was used to study structure involved in translation regulation as well as nascent transcripts.","container-title":"Nature Methods","DOI":"10.1038/nmeth.4057","ISSN":"1548-7105","issue":"1","journalAbbreviation":"Nat Methods","language":"en","license":"2016 Nature Publishing Group, a division of Macmillan Publishers Limited. All Rights Reserved.","note":"number: 1\npublisher: Nature Publishing Group","page":"75-82","source":"www.nature.com","title":"DMS-MaPseq for genome-wide or targeted RNA structure probing in vivo","volume":"14","author":[{"family":"Zubradt","given":"Meghan"},{"family":"Gupta","given":"Paromita"},{"family":"Persad","given":"Sitara"},{"family":"Lambowitz","given":"Alan M."},{"family":"Weissman","given":"Jonathan S."},{"family":"Rouskin","given":"Silvi"}],"issued":{"date-parts":[["2017",1]]}}},{"id":2217,"uris":["http://zotero.org/users/4485201/items/BJ3SW3W3"],"itemData":{"id":2217,"type":"article-journal","abstract":"SARS-CoV-2 is a betacoronavirus with a single-stranded, positive-sense, 30-kilobase RNA genome responsible for the ongoing COVID-19 pandemic. Although population average structure models of the genome were recently reported, there is little experimental data on native structural ensembles, and most structures lack functional characterization. Here we report secondary structure heterogeneity of the entire SARS-CoV-2 genome in two lines of infected cells at single nucleotide resolution. Our results reveal alternative RNA conformations across the genome and at the critical frameshifting stimulation element (FSE) that are drastically different from prevailing population average models. Importantly, we find that this structural ensemble promotes frameshifting rates much higher than the canonical minimal FSE and similar to ribosome profiling studies. Our results highlight the value of studying RNA in its full length and cellular context. The genomic structures detailed here lay groundwork for coronavirus RNA biology and will guide the design of SARS-CoV-2 RNA-based therapeutics.","container-title":"Nature Communications","DOI":"10.1038/s41467-022-28603-2","ISSN":"2041-1723","issue":"1","journalAbbreviation":"Nat Commun","language":"en","license":"2022 The Author(s)","note":"number: 1\npublisher: Nature Publishing Group","page":"1128","source":"www.nature.com","title":"Secondary structural ensembles of the SARS-CoV-2 RNA genome in infected cells","volume":"13","author":[{"family":"Lan","given":"Tammy C. T."},{"family":"Allan","given":"Matty F."},{"family":"Malsick","given":"Lauren E."},{"family":"Woo","given":"Jia Z."},{"family":"Zhu","given":"Chi"},{"family":"Zhang","given":"Fengrui"},{"family":"Khandwala","given":"Stuti"},{"family":"Nyeo","given":"Sherry S. Y."},{"family":"Sun","given":"Yu"},{"family":"Guo","given":"Junjie U."},{"family":"Bathe","given":"Mark"},{"family":"Näär","given":"Anders"},{"family":"Griffiths","given":"Anthony"},{"family":"Rouskin","given":"Silvi"}],"issued":{"date-parts":[["2022",3,2]]}}},{"id":2293,"uris":["http://zotero.org/users/4485201/items/E4IBYZMX"],"itemData":{"id":2293,"type":"article-journal","abstract":"The rapidly growing popularity of RNA structure probing methods is leading to increasingly large amounts of available RNA structure information. This demands the development of efficient tools for the identification of RNAs sharing regions of structural similarity by direct comparison of their reactivity profiles, hence enabling the discovery of conserved structural features. We here introduce SHAPEwarp, a largely sequence-agnostic SHAPE-guided algorithm for the identification of structurally-similar regions in RNA molecules. Analysis of Dengue, Zika and coronavirus genomes recapitulates known regulatory RNA structures and identifies novel highly-conserved structural elements. This work represents a preliminary step towards the model-free search and identification of shared and conserved RNA structural features within transcriptomes.","container-title":"Nature Communications","DOI":"10.1038/s41467-022-29398-y","ISSN":"2041-1723","issue":"1","journalAbbreviation":"Nat Commun","language":"en","license":"2022 The Author(s)","note":"number: 1\npublisher: Nature Publishing Group","page":"1722","source":"www.nature.com","title":"SHAPE-guided RNA structure homology search and motif discovery","volume":"13","author":[{"family":"Morandi","given":"Edoardo"},{"family":"Hemert","given":"Martijn J.","non-dropping-particle":"van"},{"family":"Incarnato","given":"Danny"}],"issued":{"date-parts":[["2022",3,31]]}}}],"schema":"https://github.com/citation-style-language/schema/raw/master/csl-citation.json"} </w:instrText>
      </w:r>
      <w:r w:rsidRPr="00935500">
        <w:fldChar w:fldCharType="separate"/>
      </w:r>
      <w:r w:rsidR="001D529D" w:rsidRPr="001D529D">
        <w:rPr>
          <w:szCs w:val="24"/>
          <w:vertAlign w:val="superscript"/>
        </w:rPr>
        <w:t>2–5</w:t>
      </w:r>
      <w:r w:rsidRPr="00935500">
        <w:fldChar w:fldCharType="end"/>
      </w:r>
      <w:r w:rsidRPr="00935500">
        <w:t xml:space="preserve"> However, most experimental techniques that provide insight into the mechanism and function of RNA cannot be readily performed in a cell, and are typically limited to simple conditions, usually 100 to </w:t>
      </w:r>
      <w:r w:rsidR="00511ECF">
        <w:t>1,0</w:t>
      </w:r>
      <w:r w:rsidRPr="00935500">
        <w:t>00 mM monovalent metal ions and 0.5 to 50 mM free divalent magnesium ions (Mg</w:t>
      </w:r>
      <w:r w:rsidRPr="00935500">
        <w:rPr>
          <w:vertAlign w:val="superscript"/>
        </w:rPr>
        <w:t>2+</w:t>
      </w:r>
      <w:r w:rsidRPr="00935500">
        <w:t>) with a dilute buffer.</w:t>
      </w:r>
      <w:r w:rsidRPr="00935500">
        <w:fldChar w:fldCharType="begin"/>
      </w:r>
      <w:r w:rsidR="001D529D">
        <w:instrText xml:space="preserve"> ADDIN ZOTERO_ITEM CSL_CITATION {"citationID":"agp9jnq69v","properties":{"formattedCitation":"\\super 6\\nosupersub{}","plainCitation":"6","noteIndex":0},"citationItems":[{"id":200,"uris":["http://zotero.org/users/4485201/items/SMVQMTX4"],"itemData":{"id":200,"type":"article-journal","abstract":"Abstract\nDeciphering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Pr="00935500">
        <w:fldChar w:fldCharType="separate"/>
      </w:r>
      <w:r w:rsidR="001D529D" w:rsidRPr="001D529D">
        <w:rPr>
          <w:szCs w:val="24"/>
          <w:vertAlign w:val="superscript"/>
        </w:rPr>
        <w:t>6</w:t>
      </w:r>
      <w:r w:rsidRPr="00935500">
        <w:fldChar w:fldCharType="end"/>
      </w:r>
      <w:r w:rsidRPr="00935500">
        <w:t xml:space="preserve"> </w:t>
      </w:r>
      <w:r w:rsidRPr="0048739F">
        <w:rPr>
          <w:i/>
          <w:iCs/>
        </w:rPr>
        <w:t>I</w:t>
      </w:r>
      <w:r w:rsidRPr="00935500">
        <w:rPr>
          <w:i/>
          <w:iCs/>
        </w:rPr>
        <w:t xml:space="preserve">n vitro </w:t>
      </w:r>
      <w:r w:rsidRPr="00935500">
        <w:t xml:space="preserve">studies of RNA in conditions that mimic a cell, so called </w:t>
      </w:r>
      <w:r w:rsidRPr="00935500">
        <w:rPr>
          <w:i/>
          <w:iCs/>
        </w:rPr>
        <w:t>in vivo</w:t>
      </w:r>
      <w:r w:rsidRPr="00935500">
        <w:t xml:space="preserve">-like conditions, provide a link between experiments that probe RNA structure </w:t>
      </w:r>
      <w:r w:rsidRPr="00935500">
        <w:rPr>
          <w:i/>
          <w:iCs/>
        </w:rPr>
        <w:t>in vivo</w:t>
      </w:r>
      <w:r w:rsidRPr="00935500">
        <w:t xml:space="preserve"> and experiments that provide</w:t>
      </w:r>
      <w:r w:rsidR="00FC7D07">
        <w:t xml:space="preserve"> mechanistically-tractable</w:t>
      </w:r>
      <w:r w:rsidRPr="00935500">
        <w:t xml:space="preserve"> biologically-relevant insight </w:t>
      </w:r>
      <w:r w:rsidRPr="00935500">
        <w:rPr>
          <w:i/>
          <w:iCs/>
        </w:rPr>
        <w:t>in</w:t>
      </w:r>
      <w:r w:rsidRPr="00935500">
        <w:t xml:space="preserve"> </w:t>
      </w:r>
      <w:r w:rsidRPr="00935500">
        <w:rPr>
          <w:i/>
          <w:iCs/>
        </w:rPr>
        <w:t>vitro</w:t>
      </w:r>
      <w:r w:rsidRPr="00935500">
        <w:t>.</w:t>
      </w:r>
      <w:r w:rsidRPr="00935500">
        <w:fldChar w:fldCharType="begin"/>
      </w:r>
      <w:r w:rsidR="001D529D">
        <w:instrText xml:space="preserve"> ADDIN ZOTERO_ITEM CSL_CITATION {"citationID":"a1ej8g4r6o2","properties":{"formattedCitation":"\\super 6\\nosupersub{}","plainCitation":"6","noteIndex":0},"citationItems":[{"id":200,"uris":["http://zotero.org/users/4485201/items/SMVQMTX4"],"itemData":{"id":200,"type":"article-journal","abstract":"Abstract\nDeciphering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Pr="00935500">
        <w:fldChar w:fldCharType="separate"/>
      </w:r>
      <w:r w:rsidR="001D529D" w:rsidRPr="001D529D">
        <w:rPr>
          <w:szCs w:val="24"/>
          <w:vertAlign w:val="superscript"/>
        </w:rPr>
        <w:t>6</w:t>
      </w:r>
      <w:r w:rsidRPr="00935500">
        <w:fldChar w:fldCharType="end"/>
      </w:r>
    </w:p>
    <w:p w14:paraId="7310762E" w14:textId="18843BA4" w:rsidR="009B0000" w:rsidRPr="00935500" w:rsidRDefault="00935500" w:rsidP="00F81B12">
      <w:pPr>
        <w:pStyle w:val="TAMainText"/>
        <w:rPr>
          <w:kern w:val="20"/>
          <w:sz w:val="18"/>
        </w:rPr>
      </w:pPr>
      <w:r w:rsidRPr="00935500">
        <w:t xml:space="preserve">Many studies have investigated the effects of individual components of the cellular environment on nucleic acid structure, including small molecules and </w:t>
      </w:r>
      <w:r w:rsidR="00916F02">
        <w:t>non-</w:t>
      </w:r>
      <w:r w:rsidRPr="00935500">
        <w:t>biological crowders. Studies that use</w:t>
      </w:r>
      <w:r w:rsidR="00916F02">
        <w:t>d</w:t>
      </w:r>
      <w:r w:rsidRPr="00935500">
        <w:t xml:space="preserve"> small molecules that are similar to metabolites indicate</w:t>
      </w:r>
      <w:r w:rsidR="00916F02">
        <w:t>d</w:t>
      </w:r>
      <w:r w:rsidRPr="00935500">
        <w:t xml:space="preserve"> that these species interact strongly with the unfolded state of nucleic acids</w:t>
      </w:r>
      <w:r w:rsidR="00502EC2">
        <w:t xml:space="preserve"> and</w:t>
      </w:r>
      <w:r w:rsidRPr="00935500">
        <w:t xml:space="preserve"> destabiliz</w:t>
      </w:r>
      <w:r w:rsidR="00502EC2">
        <w:t>e</w:t>
      </w:r>
      <w:r w:rsidRPr="00935500">
        <w:t xml:space="preserve"> secondary structure.</w:t>
      </w:r>
      <w:r w:rsidRPr="00935500">
        <w:rPr>
          <w:vertAlign w:val="superscript"/>
        </w:rPr>
        <w:t>1–5</w:t>
      </w:r>
      <w:r w:rsidRPr="00935500">
        <w:t xml:space="preserve"> Studies that simulate</w:t>
      </w:r>
      <w:r w:rsidR="00916F02">
        <w:t xml:space="preserve"> </w:t>
      </w:r>
      <w:r w:rsidRPr="00935500">
        <w:t>cellular macromolecules reveal</w:t>
      </w:r>
      <w:r w:rsidR="00916F02">
        <w:t>ed</w:t>
      </w:r>
      <w:r w:rsidRPr="00935500">
        <w:t xml:space="preserve"> stabilized RNA tertiary structures, increased folding cooperativity, and improved RNA function</w:t>
      </w:r>
      <w:r w:rsidR="008B632C">
        <w:t xml:space="preserve"> in crowded enviroments</w:t>
      </w:r>
      <w:r w:rsidRPr="00935500">
        <w:t>.</w:t>
      </w:r>
      <w:r w:rsidRPr="00935500">
        <w:fldChar w:fldCharType="begin"/>
      </w:r>
      <w:r w:rsidR="001D529D">
        <w:instrText xml:space="preserve"> ADDIN ZOTERO_ITEM CSL_CITATION {"citationID":"a2d082lrr7i","properties":{"formattedCitation":"\\super 7\\uc0\\u8211{}11\\nosupersub{}","plainCitation":"7–11","noteIndex":0},"citationItems":[{"id":120,"uris":["http://zotero.org/users/4485201/items/D7BAEH5F"],"itemData":{"id":120,"type":"article-journal","container-title":"Journal of the American Chemical Society","DOI":"10.1021/ja9066628","ISSN":"0002-7863, 1520-5126","issue":"46","language":"en","page":"16881-16888","source":"CrossRef","title":"Facilitation of RNA Enzyme Activity in the Molecular Crowding Media of Cosolutes","volume":"131","author":[{"family":"Nakano","given":"Shu-ichi"},{"family":"Karimata","given":"Hisae Tateishi"},{"family":"Kitagawa","given":"Yuichi"},{"family":"Sugimoto","given":"Naoki"}],"issued":{"date-parts":[["2009",11,25]]}}},{"id":85,"uris":["http://zotero.org/users/4485201/items/2ESKMQWJ"],"itemData":{"id":85,"type":"article-journal","abstract":"Crowder molecules in solution alter the equilibrium between folded and unfolded states of biological macromolecules. It is therefore critical to account for the influence of these other molecules when describing the folding of RNA inside the cell. Small angle X-ray scattering experiments are reported on a 64 kDa bacterial group I ribozyme in the presence of polyethylene-glycol 1000 (PEG-1000), a molecular crowder with an average molecular weight of 1000 Da. In agreement with expected excluded volume effects, PEG favors more compact RNA structures. First, the transition from the unfolded to the folded (more compact) state occurs at lower MgCl2 concentrations in PEG. Second, the radius of gyration of the unfolded RNA decreases from 76 to 64 Å as the PEG concentration increases from 0 to 20% wt/vol. Changes to water and ion activities were measured experimentally, and theoretical models were used to evaluate the excluded volume. We conclude that the dominant influence of the PEG crowder on the folding process is the excluded volume effect.","container-title":"Journal of the American Chemical Society","DOI":"10.1021/ja101500g","ISSN":"0002-7863","issue":"25","journalAbbreviation":"J. Am. Chem. Soc.","page":"8690-8696","source":"ACS Publications","title":"Molecular Crowding Stabilizes Folded RNA Structure by the Excluded Volume Effect","volume":"132","author":[{"family":"Kilburn","given":"Duncan"},{"family":"Roh","given":"Joon Ho"},{"family":"Guo","given":"Liang"},{"family":"Briber","given":"Robert M."},{"family":"Woodson","given":"Sarah A."}],"issued":{"date-parts":[["2010",6,30]]}}},{"id":83,"uris":["http://zotero.org/users/4485201/items/MT7BAQK9"],"itemData":{"id":83,"type":"article-journal","abstract":"Biological macromolecules have evolved to fold and operate in the crowded environment of the cell. We have shown previously that molecular crowding stabilizes folded RNA structures. Here we report SAXS measurements on a 64 kDa bacterial group I ribozyme in the presence of mono- and divalent ions and PEG crowders of different molecular weight. These experiments show that crowders always stabilize the folded RNA, but this stabilization is weaker in NaCl solutions than MgCl2 solutions. Additionally, we find that RNAs with the same global structure, parametrized by Rg, have different scattering functions depending upon the ratio of electrostatic and entropic stabilization by ions and crowders, respectively. We quantify this difference using the scattering length per scattering volume and find that this ratio is larger for RNAs that fold in lower ionic strength solutions due to the higher crowder content. We conclude that lower RNA flexibility, or reduced configurational entropy, widens the free energy gap between the unfolded and folded RNA in crowded MgCl2 solutions.","container-title":"Journal of the American Chemical Society","DOI":"10.1021/ja4030098","ISSN":"0002-7863","issue":"27","journalAbbreviation":"J. Am. Chem. Soc.","page":"10055-10063","source":"ACS Publications","title":"Crowders Perturb the Entropy of RNA Energy Landscapes to Favor Folding","volume":"135","author":[{"family":"Kilburn","given":"Duncan"},{"family":"Roh","given":"Joon Ho"},{"family":"Behrouzi","given":"Reza"},{"family":"Briber","given":"Robert M."},{"family":"Woodson","given":"Sarah A."}],"issued":{"date-parts":[["2013",7,10]]}}},{"id":167,"uris":["http://zotero.org/users/4485201/items/K9AJ3RIH"],"itemData":{"id":167,"type":"article-journal","abstract":"The native structure of the Azoarcus group I ribozyme is stabilized by the cooperative formation of tertiary interactions between double helical domains. Thus, even single mutations that break this network of tertiary interactions reduce ribozyme activity in physiological Mg2+ concentrations. Here, we report that molecular crowding comparable to that in the cell compensates for destabilizing mutations in the Azoarcus ribozyme. Small angle X-ray scattering, native polyacrylamide gel electrophoresis and activity assays were used to compare folding free energies in dilute and crowded solutions containing 18% PEG1000. Crowder molecules allowed the wild-type and mutant ribozymes to fold at similarly low Mg2+ concentrations and stabilized the active structure of the mutant ribozymes under physiological conditions. This compensation helps explains why ribozyme mutations are often less deleterious in the cell than in the test tube. Nevertheless, crowding did not rescue the high fraction of folded but less active structures formed by double and triple mutants. We conclude that crowding broadens the fitness landscape by stabilizing compact RNA structures without improving the specificity of self-assembly.","container-title":"Nucleic Acids Research","DOI":"10.1093/nar/gku1335","ISSN":"0305-1048","issue":"2","journalAbbreviation":"Nucleic Acids Res","note":"PMID: 25541198\nPMCID: PMC4333387","page":"1170-1176","source":"PubMed Central","title":"Molecular crowding overcomes the destabilizing effects of mutations in a bacterial ribozyme","volume":"43","author":[{"family":"Lee","given":"Hui-Ting"},{"family":"Kilburn","given":"Duncan"},{"family":"Behrouzi","given":"Reza"},{"family":"Briber","given":"Robert M."},{"family":"Woodson","given":"Sarah A."}],"issued":{"date-parts":[["2015",1,30]]}}},{"id":119,"uris":["http://zotero.org/users/4485201/items/4V33ZIYU"],"itemData":{"id":119,"type":"article-journal","container-title":"Biochemistry","DOI":"10.1021/acs.biochem.7b00325","ISSN":"0006-2960,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Pr="00935500">
        <w:fldChar w:fldCharType="separate"/>
      </w:r>
      <w:r w:rsidR="001D529D" w:rsidRPr="001D529D">
        <w:rPr>
          <w:szCs w:val="24"/>
          <w:vertAlign w:val="superscript"/>
        </w:rPr>
        <w:t>7–11</w:t>
      </w:r>
      <w:r w:rsidRPr="00935500">
        <w:fldChar w:fldCharType="end"/>
      </w:r>
      <w:r w:rsidRPr="00935500">
        <w:t xml:space="preserve"> Thermodynamic characterization of RNA helix formation in crowding conditions </w:t>
      </w:r>
      <w:r w:rsidRPr="00935500">
        <w:t>indicate</w:t>
      </w:r>
      <w:r w:rsidR="00916F02">
        <w:t>d</w:t>
      </w:r>
      <w:r w:rsidRPr="00935500">
        <w:t xml:space="preserve"> that crowders </w:t>
      </w:r>
      <w:r w:rsidR="00FC7D07">
        <w:t xml:space="preserve">generally </w:t>
      </w:r>
      <w:r w:rsidRPr="00935500">
        <w:t>destabilize helices.</w:t>
      </w:r>
      <w:r w:rsidRPr="00935500">
        <w:fldChar w:fldCharType="begin"/>
      </w:r>
      <w:r w:rsidR="001D529D">
        <w:instrText xml:space="preserve"> ADDIN ZOTERO_ITEM CSL_CITATION {"citationID":"aa84k69c00","properties":{"formattedCitation":"\\super 12\\uc0\\u8211{}14\\nosupersub{}","plainCitation":"12–14","noteIndex":0},"citationItems":[{"id":82,"uris":["http://zotero.org/users/4485201/items/7YMTLYSM"],"itemData":{"id":82,"type":"article-journal","abstract":"The thermodynamics of DNA duplex structures in the presence of high concentrations of cosolutes in solution were investigated to discern nucleic acid structures and functions in living cells. In the presence of ethylene glycol (EG) and poly(ethylene glycol) (PEG) (MW = 200−8000), the stability of the oligomer DNA duplexes with differing nucleotide length varied, depending on the nucleotide length as well as the size of PEG. It was also revealed that the decrease of water activity is the primary factor for destabilization of the short (8-mer) duplex by addition of high molecular weight PEGs as well as low molecular weight PEGs and other low molecular weight cosolutes. In addition, the number of water molecules taken up per base pair formation was the same for all the PEGs and for 1,2-dimethoxyethane, which was greater than in the cases of glycerol, EG, 1,3-propanediol, and 2-methoxyethanol, suggesting that the solvation of nucleotides may differ, depending on the cosolute structure. These findings are useful not only for understanding nucleic acid structures and functions in cells but also for the design of oligonucleotides applicable for cells, such as antisense nucleic acids, RNAi, and DNA chips.","container-title":"Journal of the American Chemical Society","DOI":"10.1021/ja0463029","ISSN":"0002-7863","issue":"44","journalAbbreviation":"J. Am. Chem. Soc.","page":"14330-14331","source":"ACS Publications","title":"The Effect of Molecular Crowding with Nucleotide Length and Cosolute Structure on DNA Duplex Stability","volume":"126","author":[{"family":"Nakano","given":"Shu-ichi"},{"family":"Karimata","given":"Hisae"},{"family":"Ohmichi","given":"Tatsuo"},{"family":"Kawakami","given":"Junji"},{"family":"Sugimoto","given":"Naoki"}],"issued":{"date-parts":[["2004",11,1]]}}},{"id":396,"uris":["http://zotero.org/users/4485201/items/B5EGUTAK"],"itemData":{"id":396,"type":"article-journal","abstract":"The intracellular environment is crowded and heterogeneous. Although the thermodynamic stability of nucleic acid duplexes is predictable in dilute solutions, methods of predicting such stability under specific intracellular conditions are not yet available. We recently showed that the nearest-neighbor model for self-complementary DNA is valid under molecular crowding condition of 40% polyethylene glycol with an average molecular weight of 200 (PEG 200) in 100 mM NaCl. Here, we determined nearest-neighbor parameters for DNA duplex formation under the same crowding condition to predict the thermodynamics of DNA duplexes in the intracellular environment. Preferential hydration of the nucleotides was found to be the key factor for nearest-neighbor parameters in the crowding condition. The determined parameters were shown to predict the thermodynamic parameters (∆H°, ∆S°, and ∆G°37) and melting temperatures (Tm) of the DNA duplexes in the crowding condition with significant accuracy. Moreover, we proposed a general method for predicting the stability of short DNA duplexes in different cosolutes based on the relationship between duplex stability and the water activity of the cosolute solution. The method described herein would be valuable for investigating biological processes that occur under specific intracellular crowded conditions and for the application of DNA-based biotechnologies in crowded environments.","container-title":"Proceedings of the National Academy of Sciences","DOI":"10.1073/pnas.1920886117","ISSN":"0027-8424, 1091-6490","issue":"25","journalAbbreviation":"PNAS","language":"en","license":"© 2020 . https://www.pnas.org/site/aboutpnas/licenses.xhtmlPublished under the PNAS license.","note":"ISBN: 9781920886110\npublisher: National Academy of Sciences\nsection: Biological Sciences\nPMID: 32522884","page":"14194-14201","source":"www.pnas.org","title":"Nearest-neighbor parameters for predicting DNA duplex stability in diverse molecular crowding conditions","volume":"117","author":[{"family":"Ghosh","given":"Saptarshi"},{"family":"Takahashi","given":"Shuntaro"},{"family":"Ohyama","given":"Tatsuya"},{"family":"Endoh","given":"Tamaki"},{"family":"Tateishi-Karimata","given":"Hisae"},{"family":"Sugimoto","given":"Naoki"}],"issued":{"date-parts":[["2020",6,23]]}}},{"id":2242,"uris":["http://zotero.org/users/4485201/items/2CAD5IWW"],"itemData":{"id":2242,"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ΔG°37 values predicted by the nearest neighbor parameters for RNA duplexes in 20% PEG 200 were ∼0.65 kcal/mol closer to experimental ΔG°37 values than those predicted by the standard nearest neighbor model. For one DNA sequence in solution with small crowders, the ΔG°37 values predicted by the 20% PEG 200 RNA nearest neighbor parameters were closer to the experimental values than ΔG°37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Pr="00935500">
        <w:fldChar w:fldCharType="separate"/>
      </w:r>
      <w:r w:rsidR="001D529D" w:rsidRPr="001D529D">
        <w:rPr>
          <w:szCs w:val="24"/>
          <w:vertAlign w:val="superscript"/>
        </w:rPr>
        <w:t>12–14</w:t>
      </w:r>
      <w:r w:rsidRPr="00935500">
        <w:fldChar w:fldCharType="end"/>
      </w:r>
      <w:r w:rsidRPr="00935500">
        <w:t xml:space="preserve"> In summary, using simple models to simulate the cellular environment has provided valuable insight into how the cell affects nucleic acid</w:t>
      </w:r>
      <w:r w:rsidR="00045173">
        <w:t>s</w:t>
      </w:r>
      <w:r w:rsidRPr="00935500">
        <w:t xml:space="preserve"> and motivated investigation of more complex and realistic artificial cytoplasms.</w:t>
      </w:r>
      <w:r w:rsidRPr="00935500">
        <w:fldChar w:fldCharType="begin"/>
      </w:r>
      <w:r w:rsidR="001D529D">
        <w:instrText xml:space="preserve"> ADDIN ZOTERO_ITEM CSL_CITATION {"citationID":"a1irtiip13k","properties":{"formattedCitation":"\\super 15\\nosupersub{}","plainCitation":"15","noteIndex":0},"citationItems":[{"id":84,"uris":["http://zotero.org/users/4485201/items/BLSQTTRS"],"itemData":{"id":84,"type":"article-journal","abstract":"There are large differences between the cellular environment and the conditions widely used to study RNA in vitro. SHAPE RNA structure probing in Escherichia coli cells has shown that the cellular environment stabilizes both long-range and local tertiary interactions in the adenine riboswitch aptamer domain. Synthetic crowding agents are widely used to understand the forces that stabilize RNA structure and in efforts to recapitulate the cellular environment under simplified experimental conditions. Here, we studied the structure and ligand binding ability of the adenine riboswitch in the presence of the macromolecular crowding agent, polyethylene glycol (PEG). Ethylene glycol and low-molecular mass PEGs destabilized RNA structure and caused the riboswitch to sample secondary structures different from those observed in simple buffered solutions or in cells. In the presence of larger PEGs, longer-range loop–loop interactions were more similar to those in cells than in buffer alone, consistent with prior work showing that larger PEGs stabilize compact RNA states. Ligand affinity was weakened by low-molecular mass PEGs but increased with high-molecular mass PEGs, indicating that PEG cosolvents exert complex chemical and steric effects on RNA structure. Regardless of polymer size, however, nucleotide-resolution structural characteristics observed in cells were not recapitulated in PEG solutions. Our results reveal that the cellular environment is difficult to recapitulate in vitro; mimicking the cellular state will likely require a combination of crowding agents and other chemical species.","container-title":"Biochemistry","DOI":"10.1021/acs.biochem.5b00767","ISSN":"0006-2960","issue":"42","journalAbbreviation":"Biochemistry","page":"6447-6453","source":"ACS Publications","title":"Challenge of Mimicking the Influences of the Cellular Environment on RNA Structure by PEG-Induced Macromolecular Crowding","volume":"54","author":[{"family":"Tyrrell","given":"Jillian"},{"family":"Weeks","given":"Kevin M."},{"family":"Pielak","given":"Gary J."}],"issued":{"date-parts":[["2015",10,27]]}}}],"schema":"https://github.com/citation-style-language/schema/raw/master/csl-citation.json"} </w:instrText>
      </w:r>
      <w:r w:rsidRPr="00935500">
        <w:fldChar w:fldCharType="separate"/>
      </w:r>
      <w:r w:rsidR="001D529D" w:rsidRPr="001D529D">
        <w:rPr>
          <w:szCs w:val="24"/>
          <w:vertAlign w:val="superscript"/>
        </w:rPr>
        <w:t>15</w:t>
      </w:r>
      <w:r w:rsidRPr="00935500">
        <w:fldChar w:fldCharType="end"/>
      </w:r>
    </w:p>
    <w:p w14:paraId="2CA6634F" w14:textId="32DCECF9" w:rsidR="00935500" w:rsidRPr="00935500" w:rsidRDefault="00935500" w:rsidP="00F81B12">
      <w:pPr>
        <w:pStyle w:val="TAMainText"/>
      </w:pPr>
      <w:r w:rsidRPr="00935500">
        <w:t>A number of studies have</w:t>
      </w:r>
      <w:r w:rsidR="008B632C">
        <w:t xml:space="preserve"> provided </w:t>
      </w:r>
      <w:r w:rsidRPr="00935500">
        <w:t xml:space="preserve">mechanistic </w:t>
      </w:r>
      <w:r w:rsidR="008B632C">
        <w:t>insight into p</w:t>
      </w:r>
      <w:r w:rsidRPr="00935500">
        <w:t>roteins in</w:t>
      </w:r>
      <w:r w:rsidR="00B8295E">
        <w:t xml:space="preserve"> </w:t>
      </w:r>
      <w:r w:rsidRPr="00935500">
        <w:t>complex environments,</w:t>
      </w:r>
      <w:r w:rsidRPr="00935500">
        <w:fldChar w:fldCharType="begin"/>
      </w:r>
      <w:r w:rsidR="001D529D">
        <w:instrText xml:space="preserve"> ADDIN ZOTERO_ITEM CSL_CITATION {"citationID":"a1gmkbc6q2u","properties":{"formattedCitation":"\\super 16\\nosupersub{}","plainCitation":"16","noteIndex":0},"citationItems":[{"id":2248,"uris":["http://zotero.org/users/4485201/items/GC2KN2QN"],"itemData":{"id":2248,"type":"article-journal","abstract":"Biology is beginning to appreciate the effects of the crowded and complex intracellular environment on the equilibrium thermodynamics and kinetics of protein folding. The next logical step involves the interactions between proteins. We review quantitative, wet-experiment based efforts aimed at understanding how and why high concentrations of small molecules, synthetic polymers, biologically relevant cosolutes and the interior of living cells affect the energetics of protein-protein interactions. We then address popular theories used to explain the effects and suggest expeditious paths for a more methodical integration of experiment and simulation.","collection-title":"Centrosomal Organization and Assemblies ● Folding and Binding","container-title":"Current Opinion in Structural Biology","DOI":"10.1016/j.sbi.2020.10.024","ISSN":"0959-440X","journalAbbreviation":"Current Opinion in Structural Biology","language":"en","page":"183-192","source":"ScienceDirect","title":"Protein-complex stability in cells and in vitro under crowded conditions","volume":"66","author":[{"family":"Stadmiller","given":"Samantha S"},{"family":"Pielak","given":"Gary J"}],"issued":{"date-parts":[["2021",2,1]]}}}],"schema":"https://github.com/citation-style-language/schema/raw/master/csl-citation.json"} </w:instrText>
      </w:r>
      <w:r w:rsidRPr="00935500">
        <w:fldChar w:fldCharType="separate"/>
      </w:r>
      <w:r w:rsidR="001D529D" w:rsidRPr="001D529D">
        <w:rPr>
          <w:szCs w:val="24"/>
          <w:vertAlign w:val="superscript"/>
        </w:rPr>
        <w:t>16</w:t>
      </w:r>
      <w:r w:rsidRPr="00935500">
        <w:fldChar w:fldCharType="end"/>
      </w:r>
      <w:r w:rsidRPr="00935500">
        <w:t xml:space="preserve"> ranging from cell lysates to live cells.</w:t>
      </w:r>
      <w:r w:rsidRPr="00935500">
        <w:fldChar w:fldCharType="begin"/>
      </w:r>
      <w:r w:rsidR="001D529D">
        <w:instrText xml:space="preserve"> ADDIN ZOTERO_ITEM CSL_CITATION {"citationID":"amgsrqrhiq","properties":{"formattedCitation":"\\super 17\\uc0\\u8211{}19\\nosupersub{}","plainCitation":"17–19","noteIndex":0},"citationItems":[{"id":2250,"uris":["http://zotero.org/users/4485201/items/YVF3AQ62"],"itemData":{"id":2250,"type":"article-journal","container-title":"Proceedings of the National Academy of Sciences","DOI":"10.1073/pnas.0605422103","issue":"49","note":"publisher: Proceedings of the National Academy of Sciences","page":"18458-18463","source":"pnas.org (Atypon)","title":"Intracellular protein interaction mapping with FRET hybrids","volume":"103","author":[{"family":"You","given":"Xia"},{"family":"Nguyen","given":"Annalee W."},{"family":"Jabaiah","given":"Abeer"},{"family":"Sheff","given":"Mark A."},{"family":"Thorn","given":"Kurt S."},{"family":"Daugherty","given":"Patrick S."}],"issued":{"date-parts":[["2006",12,5]]}}},{"id":2252,"uris":["http://zotero.org/users/4485201/items/X8HGPZTC"],"itemData":{"id":2252,"type":"article-journal","container-title":"Proceedings of the National Academy of Sciences","DOI":"10.1073/pnas.1112171109","issue":"5","note":"publisher: Proceedings of the National Academy of Sciences","page":"1461-1466","source":"pnas.org (Atypon)","title":"Protein-binding dynamics imaged in a living cell","volume":"109","author":[{"family":"Phillip","given":"Yael"},{"family":"Kiss","given":"Vladimir"},{"family":"Schreiber","given":"Gideon"}],"issued":{"date-parts":[["2012",1,31]]}}},{"id":2256,"uris":["http://zotero.org/users/4485201/items/37VMQWBJ"],"itemData":{"id":2256,"type":"article-journal","container-title":"Proceedings of the National Academy of Sciences","DOI":"10.1073/pnas.1700818114","issue":"26","note":"publisher: Proceedings of the National Academy of Sciences","page":"6776-6781","source":"pnas.org (Atypon)","title":"Weak protein–protein interactions in live cells are quantified by cell-volume modulation","volume":"114","author":[{"family":"Sukenik","given":"Shahar"},{"family":"Ren","given":"Pin"},{"family":"Gruebele","given":"Martin"}],"issued":{"date-parts":[["2017",6,27]]}}}],"schema":"https://github.com/citation-style-language/schema/raw/master/csl-citation.json"} </w:instrText>
      </w:r>
      <w:r w:rsidRPr="00935500">
        <w:fldChar w:fldCharType="separate"/>
      </w:r>
      <w:r w:rsidR="001D529D" w:rsidRPr="001D529D">
        <w:rPr>
          <w:szCs w:val="24"/>
          <w:vertAlign w:val="superscript"/>
        </w:rPr>
        <w:t>17–19</w:t>
      </w:r>
      <w:r w:rsidRPr="00935500">
        <w:fldChar w:fldCharType="end"/>
      </w:r>
      <w:r w:rsidRPr="00935500">
        <w:t xml:space="preserve"> However, researchers sacrifice </w:t>
      </w:r>
      <w:r w:rsidR="00916F02">
        <w:t xml:space="preserve">the </w:t>
      </w:r>
      <w:r w:rsidRPr="00935500">
        <w:t>control over the environment that is provided by a simple system. Mechanistic studies of RNA in cell</w:t>
      </w:r>
      <w:r w:rsidR="008B632C">
        <w:t>s</w:t>
      </w:r>
      <w:r w:rsidRPr="00935500">
        <w:t xml:space="preserve"> or lysate</w:t>
      </w:r>
      <w:r w:rsidR="008B632C">
        <w:t>s</w:t>
      </w:r>
      <w:r w:rsidRPr="00935500">
        <w:t xml:space="preserve"> have two additional problems. The first is the propensity of cells to degrade foreign RNA.</w:t>
      </w:r>
      <w:r w:rsidRPr="00935500">
        <w:fldChar w:fldCharType="begin"/>
      </w:r>
      <w:r w:rsidR="001D529D">
        <w:instrText xml:space="preserve"> ADDIN ZOTERO_ITEM CSL_CITATION {"citationID":"a2d05s5gif4","properties":{"formattedCitation":"\\super 20,21\\nosupersub{}","plainCitation":"20,21","noteIndex":0},"citationItems":[{"id":228,"uris":["http://zotero.org/users/4485201/items/SHALCAPV"],"itemData":{"id":228,"type":"article-journal","abstract":"Pathogens are recognized by the innate immune system in part via their unique and complex RNA signatures. A key sensor in human innate immunity is the RNA-activated protein kinase, protein kinase R (PKR), which has two double-stranded RNA (dsRNA) binding motifs (dsRBMs) at its N-terminus. Early studies described PKR as being activated potently by long stretches of perfect dsRNA, a signature typical of viruses. More recently, we and others have found that PKR is also activated by RNAs having structural defects such as bulges and internal loops.","container-title":"Accounts of Chemical Research","DOI":"10.1021/acs.accounts.6b00151","ISSN":"0001-4842, 1520-4898","issue":"6","language":"en","page":"1242-1249","source":"CrossRef","title":"Discriminating Self and Non-Self by RNA: Roles for RNA Structure, Misfolding, and Modification in Regulating the Innate Immune Sensor PKR","title-short":"Discriminating Self and Non-Self by RNA","volume":"49","author":[{"family":"Hull","given":"Chelsea M."},{"family":"Bevilacqua","given":"Philip C."}],"issued":{"date-parts":[["2016",6,21]]}}},{"id":2258,"uris":["http://zotero.org/users/4485201/items/XZG6ZYQF"],"itemData":{"id":2258,"type":"article-journal","abstract":"RNA acts as an immunostimulatory molecule in the innate immune system to activate nucleic acid sensors. It functions as an intermediate, conveying genetic information to control inflammatory responses. A key mechanism for RNA sensing is discriminating self from non-self nucleic acids to initiate antiviral responses reliably, including the expression of type I interferon (IFN) and IFN-stimulated genes. Another important aspect of the RNA-mediated inflammatory response is posttranscriptional regulation of gene expression, where RNA-binding proteins (RBPs) have essential roles in various RNA metabolisms, including splicing, nuclear export, modification, and translation and mRNA degradation. Recent evidence suggests that the control of mRNA stability is closely involved in signal transduction and orchestrates immune responses. In this study, we review the current understanding of how RNA is sensed by host RNA sensing machinery and discuss self/non-self-discrimination in innate immunity focusing on mammalian species. Finally, we discuss how posttranscriptional regulation by RBPs shape immune reactions.","container-title":"Cells","DOI":"10.3390/cells9071701","ISSN":"2073-4409","issue":"7","journalAbbreviation":"Cells","note":"PMID: 32708595\nPMCID: PMC7407594","page":"1701","source":"PubMed Central","title":"RNA Recognition and Immunity—Innate Immune Sensing and Its Posttranscriptional Regulation Mechanisms","volume":"9","author":[{"family":"Uehata","given":"Takuya"},{"family":"Takeuchi","given":"Osamu"}],"issued":{"date-parts":[["2020",7,16]]}}}],"schema":"https://github.com/citation-style-language/schema/raw/master/csl-citation.json"} </w:instrText>
      </w:r>
      <w:r w:rsidRPr="00935500">
        <w:fldChar w:fldCharType="separate"/>
      </w:r>
      <w:r w:rsidR="001D529D" w:rsidRPr="001D529D">
        <w:rPr>
          <w:szCs w:val="24"/>
          <w:vertAlign w:val="superscript"/>
        </w:rPr>
        <w:t>20,21</w:t>
      </w:r>
      <w:r w:rsidRPr="00935500">
        <w:fldChar w:fldCharType="end"/>
      </w:r>
      <w:r w:rsidRPr="00935500">
        <w:t xml:space="preserve"> The second is the lack of control </w:t>
      </w:r>
      <w:r w:rsidR="008B632C">
        <w:t>over</w:t>
      </w:r>
      <w:r w:rsidRPr="00935500">
        <w:t xml:space="preserve"> </w:t>
      </w:r>
      <w:bookmarkStart w:id="3" w:name="_Hlk107488749"/>
      <w:r w:rsidRPr="00935500">
        <w:t>Mg</w:t>
      </w:r>
      <w:r w:rsidRPr="00935500">
        <w:rPr>
          <w:vertAlign w:val="superscript"/>
        </w:rPr>
        <w:t>2+</w:t>
      </w:r>
      <w:r w:rsidRPr="00935500">
        <w:t xml:space="preserve"> </w:t>
      </w:r>
      <w:bookmarkEnd w:id="3"/>
      <w:r w:rsidRPr="00935500">
        <w:t>speciation between free and chelated Mg</w:t>
      </w:r>
      <w:r w:rsidRPr="00935500">
        <w:rPr>
          <w:vertAlign w:val="superscript"/>
        </w:rPr>
        <w:t>2+</w:t>
      </w:r>
      <w:r w:rsidRPr="00935500">
        <w:t>.</w:t>
      </w:r>
    </w:p>
    <w:p w14:paraId="0B4BC3C9" w14:textId="4A7FA9F9" w:rsidR="000D5668" w:rsidRDefault="00935500" w:rsidP="00F81B12">
      <w:pPr>
        <w:pStyle w:val="TAMainText"/>
      </w:pPr>
      <w:r w:rsidRPr="00935500">
        <w:t xml:space="preserve">Control over </w:t>
      </w:r>
      <w:bookmarkStart w:id="4" w:name="_Hlk107490045"/>
      <w:r w:rsidRPr="00935500">
        <w:t>Mg</w:t>
      </w:r>
      <w:r w:rsidRPr="00935500">
        <w:rPr>
          <w:vertAlign w:val="superscript"/>
        </w:rPr>
        <w:t>2+</w:t>
      </w:r>
      <w:r w:rsidRPr="00935500">
        <w:t xml:space="preserve"> </w:t>
      </w:r>
      <w:bookmarkEnd w:id="4"/>
      <w:r w:rsidRPr="00935500">
        <w:t>speciation is crucial for mechanistic studies of RNA because of the sensitivity of RNA folding to the concentration of Mg</w:t>
      </w:r>
      <w:r w:rsidRPr="00935500">
        <w:rPr>
          <w:vertAlign w:val="superscript"/>
        </w:rPr>
        <w:t>2+</w:t>
      </w:r>
      <w:r w:rsidRPr="00935500">
        <w:t xml:space="preserve"> in the solution, as demonstrated by thousands of studies</w:t>
      </w:r>
      <w:r w:rsidR="00FC7D07">
        <w:t xml:space="preserve"> and summarized</w:t>
      </w:r>
      <w:r w:rsidRPr="00935500">
        <w:t>.</w:t>
      </w:r>
      <w:r w:rsidRPr="00935500">
        <w:fldChar w:fldCharType="begin"/>
      </w:r>
      <w:r w:rsidR="001D529D">
        <w:instrText xml:space="preserve"> ADDIN ZOTERO_ITEM CSL_CITATION {"citationID":"aorijvc8nf","properties":{"formattedCitation":"\\super 22\\nosupersub{}","plainCitation":"22","noteIndex":0},"citationItems":[{"id":399,"uris":["http://zotero.org/users/4485201/items/75JQ5TCG"],"itemData":{"id":399,"type":"article-journal","abstract":"RNA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001D529D" w:rsidRPr="001D529D">
        <w:rPr>
          <w:szCs w:val="24"/>
          <w:vertAlign w:val="superscript"/>
        </w:rPr>
        <w:t>22</w:t>
      </w:r>
      <w:r w:rsidRPr="00935500">
        <w:fldChar w:fldCharType="end"/>
      </w:r>
      <w:r w:rsidRPr="00935500">
        <w:t xml:space="preserve"> Furthermore, recent studies have demonstrated the importance of metabolite</w:t>
      </w:r>
      <w:r w:rsidR="00FC7D07">
        <w:t>-</w:t>
      </w:r>
      <w:r w:rsidR="00ED0E82">
        <w:t>chelated</w:t>
      </w:r>
      <w:r w:rsidR="00FC7D07">
        <w:t xml:space="preserve"> </w:t>
      </w:r>
      <w:r w:rsidRPr="00935500">
        <w:t>Mg</w:t>
      </w:r>
      <w:r w:rsidRPr="00935500">
        <w:rPr>
          <w:vertAlign w:val="superscript"/>
        </w:rPr>
        <w:t>2+</w:t>
      </w:r>
      <w:r w:rsidRPr="00935500">
        <w:t xml:space="preserve"> complexes to RNA function.</w:t>
      </w:r>
      <w:r w:rsidRPr="00935500">
        <w:fldChar w:fldCharType="begin"/>
      </w:r>
      <w:r w:rsidR="001D529D">
        <w:instrText xml:space="preserve"> ADDIN ZOTERO_ITEM CSL_CITATION {"citationID":"a23ml4ccbm5","properties":{"formattedCitation":"\\super 23\\uc0\\u8211{}25\\nosupersub{}","plainCitation":"23–25","noteIndex":0},"citationItems":[{"id":361,"uris":["http://zotero.org/users/4485201/items/K6BB67AV"],"itemData":{"id":361,"type":"article-journal","abstract":"The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C."}],"issued":{"date-parts":[["2019",9,24]]}}},{"id":427,"uris":["http://zotero.org/users/4485201/items/P7JM7A7Y"],"itemData":{"id":427,"type":"article-journal","abstract":"RNA folding is often studied by renaturing full-length RNA in vitro and tracking folding transitions. However, the intracellular transcript folds as it emerges from the RNA polymerase. Here, we investigate the folding pathways and stability of numerous late-transcriptional intermediates of yeast and Escherichia coli transfer RNAs (tRNAs). Transfer RNA is a highly regulated functional RNA that undergoes multiple steps of posttranscriptional processing and is found in very different lengths during its lifetime in the cell. The precursor transcript is extended on both the 5' and 3' ends of the cloverleaf core, and these extensions get trimmed before addition of the 3'-CCA and aminoacylation. We studied the thermodynamics and structures of the precursor tRNA and of late-transcriptional intermediates of the cloverleaf structure. We examined RNA folding at both the secondary and tertiary structural levels using multiple biochemical and biophysical approaches. Our findings suggest that perhaps nature has selected for a single-base addition to control folding to the functional 3D structure. In near-cellular conditions, yeast tRNAPhe and E. coli tRNAAla transcripts fold in a single, cooperative transition only when nearly all of the nucleotides in the cloverleaf are transcribed by indirectly enhancing folding cooperativity. Furthermore, native extensions on the 5' and 3' ends do not interfere with cooperative core folding. This highly controlled cooperative folding has implications for recognition of tRNA by processing and modification enzymes and quality control of tRNA in cells.","container-title":"Proceedings of the National Academy of Sciences of the United States of America","DOI":"10.1073/pnas.1913418116","ISSN":"1091-6490","issue":"46","journalAbbreviation":"Proc. Natl. Acad. Sci. U.S.A.","language":"eng","note":"PMID: 31666318\nPMCID: PMC6859320","page":"23075-23082","source":"PubMed","title":"Single-nucleotide control of tRNA folding cooperativity under near-cellular conditions","volume":"116","author":[{"family":"Leamy","given":"Kathleen A."},{"family":"Yamagami","given":"Ryota"},{"family":"Yennawar","given":"Neela H."},{"family":"Bevilacqua","given":"Philip C."}],"issued":{"date-parts":[["2019"]],"season":"12"}}}],"schema":"https://github.com/citation-style-language/schema/raw/master/csl-citation.json"} </w:instrText>
      </w:r>
      <w:r w:rsidRPr="00935500">
        <w:fldChar w:fldCharType="separate"/>
      </w:r>
      <w:r w:rsidR="001D529D" w:rsidRPr="001D529D">
        <w:rPr>
          <w:szCs w:val="24"/>
          <w:vertAlign w:val="superscript"/>
        </w:rPr>
        <w:t>23–25</w:t>
      </w:r>
      <w:r w:rsidRPr="00935500">
        <w:fldChar w:fldCharType="end"/>
      </w:r>
      <w:r w:rsidRPr="00935500">
        <w:t xml:space="preserve"> These studies consider</w:t>
      </w:r>
      <w:r w:rsidR="00916F02">
        <w:t>ed</w:t>
      </w:r>
      <w:r w:rsidRPr="00935500">
        <w:t xml:space="preserve"> effects of mixtures of one to three metabolites, which is a step forward</w:t>
      </w:r>
      <w:r w:rsidR="0048739F">
        <w:t>,</w:t>
      </w:r>
      <w:r w:rsidRPr="00935500">
        <w:t xml:space="preserve"> but still far from the true complexity of the cellular environment. In addition, </w:t>
      </w:r>
      <w:r w:rsidR="00B37554">
        <w:t>in these studies</w:t>
      </w:r>
      <w:r w:rsidR="00BD5038">
        <w:t>,</w:t>
      </w:r>
      <w:r w:rsidR="00B37554">
        <w:t xml:space="preserve"> </w:t>
      </w:r>
      <w:r w:rsidRPr="00935500">
        <w:t>Mg</w:t>
      </w:r>
      <w:r w:rsidRPr="00935500">
        <w:rPr>
          <w:vertAlign w:val="superscript"/>
        </w:rPr>
        <w:t>2+</w:t>
      </w:r>
      <w:r w:rsidRPr="00935500">
        <w:t xml:space="preserve"> speciation </w:t>
      </w:r>
      <w:r w:rsidR="0048739F">
        <w:t>wa</w:t>
      </w:r>
      <w:r w:rsidRPr="00935500">
        <w:t>s approximate</w:t>
      </w:r>
      <w:r w:rsidR="0048739F">
        <w:t>d</w:t>
      </w:r>
      <w:r w:rsidRPr="00935500">
        <w:t xml:space="preserve"> assuming single-site</w:t>
      </w:r>
      <w:r w:rsidR="00ED0E82">
        <w:t xml:space="preserve"> </w:t>
      </w:r>
      <w:r w:rsidRPr="00935500">
        <w:t>binding, meaning that one metabolite interacts with one Mg</w:t>
      </w:r>
      <w:r w:rsidRPr="00935500">
        <w:rPr>
          <w:vertAlign w:val="superscript"/>
        </w:rPr>
        <w:t>2+</w:t>
      </w:r>
      <w:r w:rsidRPr="00935500">
        <w:t xml:space="preserve"> ion, and binding constants </w:t>
      </w:r>
      <w:r w:rsidR="0048739F">
        <w:t>we</w:t>
      </w:r>
      <w:r w:rsidRPr="00935500">
        <w:t>re extrapolated from published sources, reported at disparate ionic compositions and pHs.</w:t>
      </w:r>
      <w:r w:rsidRPr="00935500">
        <w:fldChar w:fldCharType="begin"/>
      </w:r>
      <w:r w:rsidR="001D529D">
        <w:instrText xml:space="preserve"> ADDIN ZOTERO_ITEM CSL_CITATION {"citationID":"a1c43n3kvta","properties":{"formattedCitation":"\\super 22\\nosupersub{}","plainCitation":"22","noteIndex":0},"citationItems":[{"id":399,"uris":["http://zotero.org/users/4485201/items/75JQ5TCG"],"itemData":{"id":399,"type":"article-journal","abstract":"RNA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001D529D" w:rsidRPr="001D529D">
        <w:rPr>
          <w:szCs w:val="24"/>
          <w:vertAlign w:val="superscript"/>
        </w:rPr>
        <w:t>22</w:t>
      </w:r>
      <w:r w:rsidRPr="00935500">
        <w:fldChar w:fldCharType="end"/>
      </w:r>
    </w:p>
    <w:p w14:paraId="590A9ADF" w14:textId="545066D0" w:rsidR="00935500" w:rsidRPr="006E44EE" w:rsidRDefault="00935500" w:rsidP="00F81B12">
      <w:pPr>
        <w:pStyle w:val="TAMainText"/>
      </w:pPr>
      <w:r w:rsidRPr="00935500">
        <w:lastRenderedPageBreak/>
        <w:t>Herein, we take a bottom</w:t>
      </w:r>
      <w:r w:rsidR="00ED0E82">
        <w:t>-</w:t>
      </w:r>
      <w:r w:rsidRPr="00935500">
        <w:t xml:space="preserve">up, </w:t>
      </w:r>
      <w:r w:rsidRPr="00935500">
        <w:rPr>
          <w:i/>
          <w:iCs/>
        </w:rPr>
        <w:t>aufbau</w:t>
      </w:r>
      <w:r w:rsidRPr="00935500">
        <w:t>, approach that builds up complexity to make an artificial cytoplasm that contains 80% of</w:t>
      </w:r>
      <w:r w:rsidRPr="00935500">
        <w:rPr>
          <w:i/>
          <w:iCs/>
        </w:rPr>
        <w:t xml:space="preserve"> E. coli</w:t>
      </w:r>
      <w:r w:rsidRPr="00935500">
        <w:t xml:space="preserve"> metabolites, with biologically relevant concentrations of monovalent ions and free </w:t>
      </w:r>
      <w:bookmarkStart w:id="5" w:name="_Hlk107490497"/>
      <w:r w:rsidRPr="00935500">
        <w:t>Mg</w:t>
      </w:r>
      <w:r w:rsidRPr="00935500">
        <w:rPr>
          <w:vertAlign w:val="superscript"/>
        </w:rPr>
        <w:t>2+</w:t>
      </w:r>
      <w:bookmarkEnd w:id="5"/>
      <w:r w:rsidRPr="00935500">
        <w:rPr>
          <w:vertAlign w:val="superscript"/>
        </w:rPr>
        <w:t xml:space="preserve"> </w:t>
      </w:r>
      <w:r w:rsidRPr="00935500">
        <w:t>ions.</w:t>
      </w:r>
      <w:r w:rsidRPr="00935500">
        <w:rPr>
          <w:i/>
          <w:iCs/>
        </w:rPr>
        <w:t xml:space="preserve"> </w:t>
      </w:r>
      <w:r w:rsidRPr="00935500">
        <w:t xml:space="preserve">We start by compiling metabolite concentrations in </w:t>
      </w:r>
      <w:r w:rsidRPr="00935500">
        <w:rPr>
          <w:i/>
          <w:iCs/>
        </w:rPr>
        <w:t>E</w:t>
      </w:r>
      <w:r w:rsidRPr="00AB6222">
        <w:t>.</w:t>
      </w:r>
      <w:r w:rsidRPr="00AB6222">
        <w:rPr>
          <w:i/>
          <w:iCs/>
        </w:rPr>
        <w:t xml:space="preserve"> coli</w:t>
      </w:r>
      <w:r w:rsidRPr="00935500">
        <w:t>, simplify to the 15 most abundant metabolites, determine metabolite-Mg</w:t>
      </w:r>
      <w:r w:rsidRPr="00935500">
        <w:rPr>
          <w:vertAlign w:val="superscript"/>
        </w:rPr>
        <w:t>2+</w:t>
      </w:r>
      <w:r w:rsidRPr="00935500">
        <w:t xml:space="preserve"> binding constants at </w:t>
      </w:r>
      <w:r w:rsidR="00B37554">
        <w:t>biologically</w:t>
      </w:r>
      <w:r w:rsidRPr="00935500">
        <w:t xml:space="preserve"> relevant pH and ionic strength, and lastly determine </w:t>
      </w:r>
      <w:r w:rsidR="006E44EE">
        <w:t>the</w:t>
      </w:r>
      <w:r w:rsidRPr="00935500">
        <w:t xml:space="preserve"> total Mg</w:t>
      </w:r>
      <w:r w:rsidRPr="00935500">
        <w:rPr>
          <w:vertAlign w:val="superscript"/>
        </w:rPr>
        <w:t>2+</w:t>
      </w:r>
      <w:r w:rsidRPr="00935500">
        <w:t xml:space="preserve"> concentration in the final mixture of metabolites. This </w:t>
      </w:r>
      <w:r w:rsidRPr="00935500">
        <w:rPr>
          <w:i/>
          <w:iCs/>
        </w:rPr>
        <w:t>aufbau</w:t>
      </w:r>
      <w:r w:rsidRPr="00935500">
        <w:t xml:space="preserve"> approach allows us to </w:t>
      </w:r>
      <w:r w:rsidR="00E20DE8">
        <w:t>study</w:t>
      </w:r>
      <w:r w:rsidRPr="00935500">
        <w:t xml:space="preserve"> the effects of the metabolite and metal ion species that comprise a major </w:t>
      </w:r>
      <w:r w:rsidR="003242CF">
        <w:t>portion</w:t>
      </w:r>
      <w:r w:rsidRPr="00935500">
        <w:t xml:space="preserve"> of the interactions that RNA experiences in </w:t>
      </w:r>
      <w:r w:rsidRPr="00935500">
        <w:rPr>
          <w:i/>
          <w:iCs/>
        </w:rPr>
        <w:t xml:space="preserve">E. coli </w:t>
      </w:r>
      <w:r w:rsidRPr="00935500">
        <w:t>cells.</w:t>
      </w:r>
    </w:p>
    <w:p w14:paraId="3F2C6D4B" w14:textId="77777777" w:rsidR="00183F17" w:rsidRPr="00FF1DBC" w:rsidRDefault="00183F17" w:rsidP="00183F17">
      <w:pPr>
        <w:pStyle w:val="VDTableTitle"/>
      </w:pPr>
      <w:r w:rsidRPr="00FF1DBC">
        <w:t xml:space="preserve">Table 1. Eco80: The 15 most abundant metabolites, which comprise 80% of the </w:t>
      </w:r>
      <w:r w:rsidRPr="00FF1DBC">
        <w:rPr>
          <w:i/>
          <w:iCs/>
        </w:rPr>
        <w:t xml:space="preserve">E. coli </w:t>
      </w:r>
      <w:r w:rsidRPr="00FF1DBC">
        <w:t>metabolome.</w:t>
      </w:r>
    </w:p>
    <w:tbl>
      <w:tblPr>
        <w:tblW w:w="4970" w:type="pct"/>
        <w:tblLook w:val="04A0" w:firstRow="1" w:lastRow="0" w:firstColumn="1" w:lastColumn="0" w:noHBand="0" w:noVBand="1"/>
      </w:tblPr>
      <w:tblGrid>
        <w:gridCol w:w="1980"/>
        <w:gridCol w:w="956"/>
        <w:gridCol w:w="875"/>
        <w:gridCol w:w="955"/>
      </w:tblGrid>
      <w:tr w:rsidR="00183F17" w14:paraId="5E5E4C5F" w14:textId="77777777" w:rsidTr="003242CF">
        <w:trPr>
          <w:trHeight w:val="144"/>
        </w:trPr>
        <w:tc>
          <w:tcPr>
            <w:tcW w:w="2077" w:type="pct"/>
            <w:tcBorders>
              <w:top w:val="single" w:sz="4" w:space="0" w:color="000000"/>
              <w:bottom w:val="single" w:sz="4" w:space="0" w:color="000000"/>
              <w:right w:val="single" w:sz="4" w:space="0" w:color="000000"/>
            </w:tcBorders>
            <w:vAlign w:val="center"/>
          </w:tcPr>
          <w:p w14:paraId="2669B3AF" w14:textId="77777777" w:rsidR="00183F17" w:rsidRDefault="00183F17" w:rsidP="00DE13FE">
            <w:pPr>
              <w:pStyle w:val="TCTableBody"/>
              <w:spacing w:before="0" w:after="0"/>
              <w:jc w:val="center"/>
            </w:pPr>
            <w:r>
              <w:t>Metabolite</w:t>
            </w:r>
          </w:p>
        </w:tc>
        <w:tc>
          <w:tcPr>
            <w:tcW w:w="1003" w:type="pct"/>
            <w:tcBorders>
              <w:top w:val="single" w:sz="4" w:space="0" w:color="000000"/>
              <w:left w:val="single" w:sz="4" w:space="0" w:color="000000"/>
              <w:bottom w:val="single" w:sz="4" w:space="0" w:color="000000"/>
              <w:right w:val="single" w:sz="4" w:space="0" w:color="000000"/>
            </w:tcBorders>
            <w:vAlign w:val="center"/>
          </w:tcPr>
          <w:p w14:paraId="401F0775" w14:textId="77777777" w:rsidR="00183F17" w:rsidRPr="001978CD" w:rsidRDefault="00183F17" w:rsidP="00DE13FE">
            <w:pPr>
              <w:pStyle w:val="TCTableBody"/>
              <w:spacing w:before="0" w:after="0"/>
              <w:jc w:val="center"/>
              <w:rPr>
                <w:vertAlign w:val="superscript"/>
              </w:rPr>
            </w:pPr>
            <w:r>
              <w:t>Conc.</w:t>
            </w:r>
            <w:r>
              <w:br/>
              <w:t>(mM)</w:t>
            </w:r>
            <w:r w:rsidRPr="001978CD">
              <w:rPr>
                <w:vertAlign w:val="superscript"/>
              </w:rPr>
              <w:t>a</w:t>
            </w:r>
          </w:p>
        </w:tc>
        <w:tc>
          <w:tcPr>
            <w:tcW w:w="918" w:type="pct"/>
            <w:tcBorders>
              <w:top w:val="single" w:sz="4" w:space="0" w:color="000000"/>
              <w:left w:val="single" w:sz="4" w:space="0" w:color="000000"/>
              <w:bottom w:val="single" w:sz="4" w:space="0" w:color="000000"/>
              <w:right w:val="single" w:sz="4" w:space="0" w:color="000000"/>
            </w:tcBorders>
            <w:vAlign w:val="center"/>
          </w:tcPr>
          <w:p w14:paraId="016DE6E7" w14:textId="77777777" w:rsidR="00183F17" w:rsidRDefault="00183F17" w:rsidP="00DE13FE">
            <w:pPr>
              <w:pStyle w:val="TCTableBody"/>
              <w:spacing w:before="0" w:after="0"/>
              <w:jc w:val="center"/>
            </w:pPr>
            <w:r w:rsidRPr="00C0476F">
              <w:rPr>
                <w:i/>
                <w:iCs/>
              </w:rPr>
              <w:t>K</w:t>
            </w:r>
            <w:r w:rsidRPr="00C0476F">
              <w:rPr>
                <w:i/>
                <w:iCs/>
                <w:vertAlign w:val="subscript"/>
              </w:rPr>
              <w:t>D</w:t>
            </w:r>
            <w:r>
              <w:t xml:space="preserve"> </w:t>
            </w:r>
            <w:r>
              <w:br/>
              <w:t>(mM)</w:t>
            </w:r>
          </w:p>
        </w:tc>
        <w:tc>
          <w:tcPr>
            <w:tcW w:w="1002" w:type="pct"/>
            <w:tcBorders>
              <w:top w:val="single" w:sz="4" w:space="0" w:color="000000"/>
              <w:left w:val="single" w:sz="4" w:space="0" w:color="000000"/>
              <w:bottom w:val="single" w:sz="4" w:space="0" w:color="000000"/>
            </w:tcBorders>
            <w:vAlign w:val="center"/>
          </w:tcPr>
          <w:p w14:paraId="703FE5C3" w14:textId="77777777" w:rsidR="00183F17" w:rsidRDefault="00183F17" w:rsidP="00DE13FE">
            <w:pPr>
              <w:pStyle w:val="TCTableBody"/>
              <w:spacing w:before="0" w:after="0"/>
              <w:jc w:val="center"/>
            </w:pPr>
            <w:r>
              <w:t>Chelation</w:t>
            </w:r>
            <w:r>
              <w:br/>
            </w:r>
            <w:proofErr w:type="spellStart"/>
            <w:r>
              <w:t>strength</w:t>
            </w:r>
            <w:r>
              <w:rPr>
                <w:vertAlign w:val="superscript"/>
              </w:rPr>
              <w:t>e</w:t>
            </w:r>
            <w:proofErr w:type="spellEnd"/>
          </w:p>
        </w:tc>
      </w:tr>
      <w:tr w:rsidR="00183F17" w14:paraId="74511C6E" w14:textId="77777777" w:rsidTr="003242CF">
        <w:trPr>
          <w:trHeight w:val="144"/>
        </w:trPr>
        <w:tc>
          <w:tcPr>
            <w:tcW w:w="2077" w:type="pct"/>
            <w:tcBorders>
              <w:top w:val="single" w:sz="4" w:space="0" w:color="000000"/>
              <w:right w:val="single" w:sz="4" w:space="0" w:color="000000"/>
            </w:tcBorders>
            <w:vAlign w:val="center"/>
          </w:tcPr>
          <w:p w14:paraId="62A4B87E" w14:textId="77777777" w:rsidR="00183F17" w:rsidRDefault="00183F17" w:rsidP="00DE13FE">
            <w:pPr>
              <w:pStyle w:val="TCTableBody"/>
              <w:spacing w:before="0" w:after="0"/>
              <w:jc w:val="center"/>
            </w:pPr>
            <w:r>
              <w:t>ATP</w:t>
            </w:r>
          </w:p>
        </w:tc>
        <w:tc>
          <w:tcPr>
            <w:tcW w:w="1003" w:type="pct"/>
            <w:tcBorders>
              <w:top w:val="single" w:sz="4" w:space="0" w:color="000000"/>
              <w:left w:val="single" w:sz="4" w:space="0" w:color="000000"/>
              <w:right w:val="single" w:sz="4" w:space="0" w:color="000000"/>
            </w:tcBorders>
            <w:vAlign w:val="center"/>
          </w:tcPr>
          <w:p w14:paraId="6446ADC3" w14:textId="77777777" w:rsidR="00183F17" w:rsidRDefault="00183F17" w:rsidP="00DE13FE">
            <w:pPr>
              <w:pStyle w:val="TCTableBody"/>
              <w:spacing w:before="0" w:after="0"/>
              <w:jc w:val="center"/>
            </w:pPr>
            <w:r>
              <w:t>9.63 (0.963)</w:t>
            </w:r>
          </w:p>
        </w:tc>
        <w:tc>
          <w:tcPr>
            <w:tcW w:w="918" w:type="pct"/>
            <w:tcBorders>
              <w:top w:val="single" w:sz="4" w:space="0" w:color="000000"/>
              <w:left w:val="single" w:sz="4" w:space="0" w:color="000000"/>
              <w:right w:val="single" w:sz="4" w:space="0" w:color="000000"/>
            </w:tcBorders>
            <w:vAlign w:val="center"/>
          </w:tcPr>
          <w:p w14:paraId="0684F293" w14:textId="77777777" w:rsidR="00183F17" w:rsidRDefault="00183F17" w:rsidP="00DE13FE">
            <w:pPr>
              <w:pStyle w:val="TCTableBody"/>
              <w:spacing w:before="0" w:after="0"/>
              <w:jc w:val="center"/>
            </w:pPr>
            <w:r>
              <w:t>0.28</w:t>
            </w:r>
            <w:r>
              <w:br/>
              <w:t>(</w:t>
            </w:r>
            <w:proofErr w:type="gramStart"/>
            <w:r>
              <w:t>0.01)</w:t>
            </w:r>
            <w:r w:rsidRPr="00444484">
              <w:rPr>
                <w:vertAlign w:val="superscript"/>
              </w:rPr>
              <w:t>b</w:t>
            </w:r>
            <w:proofErr w:type="gramEnd"/>
          </w:p>
        </w:tc>
        <w:tc>
          <w:tcPr>
            <w:tcW w:w="1002" w:type="pct"/>
            <w:tcBorders>
              <w:top w:val="single" w:sz="4" w:space="0" w:color="000000"/>
              <w:left w:val="single" w:sz="4" w:space="0" w:color="000000"/>
            </w:tcBorders>
            <w:vAlign w:val="center"/>
          </w:tcPr>
          <w:p w14:paraId="355AB7FC" w14:textId="30A45F0E" w:rsidR="00183F17" w:rsidRDefault="003242CF" w:rsidP="00DE13FE">
            <w:pPr>
              <w:pStyle w:val="TCTableBody"/>
              <w:spacing w:before="0" w:after="0"/>
              <w:jc w:val="center"/>
            </w:pPr>
            <w:r>
              <w:t>Strong</w:t>
            </w:r>
            <w:r w:rsidR="00183F17">
              <w:br/>
              <w:t>(</w:t>
            </w:r>
            <w:r>
              <w:t>NTPCM</w:t>
            </w:r>
            <w:r w:rsidR="00183F17">
              <w:t>)</w:t>
            </w:r>
          </w:p>
        </w:tc>
      </w:tr>
      <w:tr w:rsidR="00183F17" w14:paraId="4DEB3609" w14:textId="77777777" w:rsidTr="003242CF">
        <w:trPr>
          <w:trHeight w:val="144"/>
        </w:trPr>
        <w:tc>
          <w:tcPr>
            <w:tcW w:w="2077" w:type="pct"/>
            <w:tcBorders>
              <w:right w:val="single" w:sz="4" w:space="0" w:color="000000"/>
            </w:tcBorders>
            <w:vAlign w:val="center"/>
          </w:tcPr>
          <w:p w14:paraId="66BC98A7" w14:textId="77777777" w:rsidR="00183F17" w:rsidRDefault="00183F17" w:rsidP="00DE13FE">
            <w:pPr>
              <w:pStyle w:val="TCTableBody"/>
              <w:spacing w:before="0" w:after="0"/>
              <w:jc w:val="center"/>
            </w:pPr>
            <w:r>
              <w:t>UTP</w:t>
            </w:r>
          </w:p>
        </w:tc>
        <w:tc>
          <w:tcPr>
            <w:tcW w:w="1003" w:type="pct"/>
            <w:tcBorders>
              <w:left w:val="single" w:sz="4" w:space="0" w:color="000000"/>
              <w:right w:val="single" w:sz="4" w:space="0" w:color="000000"/>
            </w:tcBorders>
            <w:vAlign w:val="center"/>
          </w:tcPr>
          <w:p w14:paraId="6C391FB3" w14:textId="77777777" w:rsidR="00183F17" w:rsidRDefault="00183F17" w:rsidP="00DE13FE">
            <w:pPr>
              <w:pStyle w:val="TCTableBody"/>
              <w:spacing w:before="0" w:after="0"/>
              <w:jc w:val="center"/>
            </w:pPr>
            <w:r>
              <w:t>8.29</w:t>
            </w:r>
          </w:p>
          <w:p w14:paraId="6681F87B" w14:textId="77777777" w:rsidR="00183F17" w:rsidRDefault="00183F17" w:rsidP="00DE13FE">
            <w:pPr>
              <w:pStyle w:val="TCTableBody"/>
              <w:spacing w:before="0" w:after="0"/>
              <w:jc w:val="center"/>
            </w:pPr>
            <w:r>
              <w:t>(0.829)</w:t>
            </w:r>
          </w:p>
        </w:tc>
        <w:tc>
          <w:tcPr>
            <w:tcW w:w="918" w:type="pct"/>
            <w:tcBorders>
              <w:left w:val="single" w:sz="4" w:space="0" w:color="000000"/>
              <w:right w:val="single" w:sz="4" w:space="0" w:color="000000"/>
            </w:tcBorders>
            <w:vAlign w:val="center"/>
          </w:tcPr>
          <w:p w14:paraId="23267A9A" w14:textId="77777777" w:rsidR="00183F17" w:rsidRDefault="00183F17" w:rsidP="00DE13FE">
            <w:pPr>
              <w:pStyle w:val="TCTableBody"/>
              <w:spacing w:before="0" w:after="0"/>
              <w:jc w:val="center"/>
            </w:pPr>
            <w:r>
              <w:t>0.248</w:t>
            </w:r>
            <w:r>
              <w:br/>
              <w:t>(</w:t>
            </w:r>
            <w:proofErr w:type="gramStart"/>
            <w:r>
              <w:t>0.004)</w:t>
            </w:r>
            <w:r>
              <w:rPr>
                <w:vertAlign w:val="superscript"/>
              </w:rPr>
              <w:t>b</w:t>
            </w:r>
            <w:proofErr w:type="gramEnd"/>
          </w:p>
        </w:tc>
        <w:tc>
          <w:tcPr>
            <w:tcW w:w="1002" w:type="pct"/>
            <w:tcBorders>
              <w:left w:val="single" w:sz="4" w:space="0" w:color="000000"/>
            </w:tcBorders>
            <w:vAlign w:val="center"/>
          </w:tcPr>
          <w:p w14:paraId="163A1959" w14:textId="42021C24" w:rsidR="00183F17" w:rsidRDefault="003242CF" w:rsidP="00DE13FE">
            <w:pPr>
              <w:pStyle w:val="TCTableBody"/>
              <w:spacing w:before="0" w:after="0"/>
              <w:jc w:val="center"/>
            </w:pPr>
            <w:r>
              <w:t>Strong</w:t>
            </w:r>
            <w:r>
              <w:br/>
              <w:t>(NTPCM)</w:t>
            </w:r>
          </w:p>
        </w:tc>
      </w:tr>
      <w:tr w:rsidR="00183F17" w14:paraId="4036FB8C" w14:textId="77777777" w:rsidTr="003242CF">
        <w:trPr>
          <w:trHeight w:val="144"/>
        </w:trPr>
        <w:tc>
          <w:tcPr>
            <w:tcW w:w="2077" w:type="pct"/>
            <w:tcBorders>
              <w:right w:val="single" w:sz="4" w:space="0" w:color="000000"/>
            </w:tcBorders>
            <w:vAlign w:val="center"/>
          </w:tcPr>
          <w:p w14:paraId="5384D4C7" w14:textId="77777777" w:rsidR="00183F17" w:rsidRDefault="00183F17" w:rsidP="00DE13FE">
            <w:pPr>
              <w:pStyle w:val="TCTableBody"/>
              <w:spacing w:before="0" w:after="0"/>
              <w:jc w:val="center"/>
            </w:pPr>
            <w:r>
              <w:t>GTP</w:t>
            </w:r>
          </w:p>
        </w:tc>
        <w:tc>
          <w:tcPr>
            <w:tcW w:w="1003" w:type="pct"/>
            <w:tcBorders>
              <w:left w:val="single" w:sz="4" w:space="0" w:color="000000"/>
              <w:right w:val="single" w:sz="4" w:space="0" w:color="000000"/>
            </w:tcBorders>
            <w:vAlign w:val="center"/>
          </w:tcPr>
          <w:p w14:paraId="29E3CA82" w14:textId="77777777" w:rsidR="00183F17" w:rsidRDefault="00183F17" w:rsidP="00DE13FE">
            <w:pPr>
              <w:pStyle w:val="TCTableBody"/>
              <w:spacing w:before="0" w:after="0"/>
              <w:jc w:val="center"/>
            </w:pPr>
            <w:r>
              <w:t>4.87</w:t>
            </w:r>
          </w:p>
          <w:p w14:paraId="22DCAC81" w14:textId="77777777" w:rsidR="00183F17" w:rsidRDefault="00183F17" w:rsidP="00DE13FE">
            <w:pPr>
              <w:pStyle w:val="TCTableBody"/>
              <w:spacing w:before="0" w:after="0"/>
              <w:jc w:val="center"/>
            </w:pPr>
            <w:r>
              <w:t>(0.487)</w:t>
            </w:r>
          </w:p>
        </w:tc>
        <w:tc>
          <w:tcPr>
            <w:tcW w:w="918" w:type="pct"/>
            <w:tcBorders>
              <w:left w:val="single" w:sz="4" w:space="0" w:color="000000"/>
              <w:right w:val="single" w:sz="4" w:space="0" w:color="000000"/>
            </w:tcBorders>
            <w:vAlign w:val="center"/>
          </w:tcPr>
          <w:p w14:paraId="06D28B16" w14:textId="77777777" w:rsidR="00183F17" w:rsidRDefault="00183F17" w:rsidP="00DE13FE">
            <w:pPr>
              <w:pStyle w:val="TCTableBody"/>
              <w:spacing w:before="0" w:after="0"/>
              <w:jc w:val="center"/>
            </w:pPr>
            <w:r>
              <w:t>0.201</w:t>
            </w:r>
          </w:p>
          <w:p w14:paraId="562E83A3" w14:textId="77777777" w:rsidR="00183F17" w:rsidRDefault="00183F17" w:rsidP="00DE13FE">
            <w:pPr>
              <w:pStyle w:val="TCTableBody"/>
              <w:spacing w:before="0" w:after="0"/>
              <w:jc w:val="center"/>
            </w:pPr>
            <w:r>
              <w:t>(</w:t>
            </w:r>
            <w:proofErr w:type="gramStart"/>
            <w:r>
              <w:t>0.007)</w:t>
            </w:r>
            <w:r>
              <w:rPr>
                <w:vertAlign w:val="superscript"/>
              </w:rPr>
              <w:t>b</w:t>
            </w:r>
            <w:proofErr w:type="gramEnd"/>
          </w:p>
        </w:tc>
        <w:tc>
          <w:tcPr>
            <w:tcW w:w="1002" w:type="pct"/>
            <w:tcBorders>
              <w:left w:val="single" w:sz="4" w:space="0" w:color="000000"/>
            </w:tcBorders>
            <w:vAlign w:val="center"/>
          </w:tcPr>
          <w:p w14:paraId="517CEA57" w14:textId="3D290C54" w:rsidR="00183F17" w:rsidRDefault="003242CF" w:rsidP="00DE13FE">
            <w:pPr>
              <w:pStyle w:val="TCTableBody"/>
              <w:spacing w:before="0" w:after="0"/>
              <w:jc w:val="center"/>
            </w:pPr>
            <w:r>
              <w:t>Strong</w:t>
            </w:r>
            <w:r>
              <w:br/>
              <w:t>(NTPCM)</w:t>
            </w:r>
          </w:p>
        </w:tc>
      </w:tr>
      <w:tr w:rsidR="00183F17" w14:paraId="6CBF7DF1" w14:textId="77777777" w:rsidTr="003242CF">
        <w:trPr>
          <w:trHeight w:val="144"/>
        </w:trPr>
        <w:tc>
          <w:tcPr>
            <w:tcW w:w="2077" w:type="pct"/>
            <w:tcBorders>
              <w:bottom w:val="single" w:sz="4" w:space="0" w:color="000000"/>
              <w:right w:val="single" w:sz="4" w:space="0" w:color="000000"/>
            </w:tcBorders>
            <w:tcMar>
              <w:top w:w="55" w:type="dxa"/>
              <w:bottom w:w="55" w:type="dxa"/>
            </w:tcMar>
            <w:vAlign w:val="center"/>
          </w:tcPr>
          <w:p w14:paraId="185D11F0" w14:textId="77777777" w:rsidR="00183F17" w:rsidRDefault="00183F17" w:rsidP="00DE13FE">
            <w:pPr>
              <w:pStyle w:val="TCTableBody"/>
              <w:spacing w:before="0" w:after="0"/>
              <w:jc w:val="center"/>
            </w:pPr>
            <w:r>
              <w:t>dTTP</w:t>
            </w:r>
          </w:p>
        </w:tc>
        <w:tc>
          <w:tcPr>
            <w:tcW w:w="1003" w:type="pct"/>
            <w:tcBorders>
              <w:left w:val="single" w:sz="4" w:space="0" w:color="000000"/>
              <w:bottom w:val="single" w:sz="4" w:space="0" w:color="000000"/>
              <w:right w:val="single" w:sz="4" w:space="0" w:color="000000"/>
            </w:tcBorders>
            <w:tcMar>
              <w:top w:w="55" w:type="dxa"/>
              <w:bottom w:w="55" w:type="dxa"/>
            </w:tcMar>
            <w:vAlign w:val="center"/>
          </w:tcPr>
          <w:p w14:paraId="4585E321" w14:textId="77777777" w:rsidR="00183F17" w:rsidRDefault="00183F17" w:rsidP="00DE13FE">
            <w:pPr>
              <w:pStyle w:val="TCTableBody"/>
              <w:spacing w:before="0" w:after="0"/>
              <w:jc w:val="center"/>
            </w:pPr>
            <w:r>
              <w:t>4.62</w:t>
            </w:r>
          </w:p>
          <w:p w14:paraId="3C6732A5" w14:textId="77777777" w:rsidR="00183F17" w:rsidRDefault="00183F17" w:rsidP="00DE13FE">
            <w:pPr>
              <w:pStyle w:val="TCTableBody"/>
              <w:spacing w:before="0" w:after="0"/>
              <w:jc w:val="center"/>
            </w:pPr>
            <w:r>
              <w:t>(0.462)</w:t>
            </w:r>
          </w:p>
        </w:tc>
        <w:tc>
          <w:tcPr>
            <w:tcW w:w="918" w:type="pct"/>
            <w:tcBorders>
              <w:left w:val="single" w:sz="4" w:space="0" w:color="000000"/>
              <w:bottom w:val="single" w:sz="4" w:space="0" w:color="000000"/>
              <w:right w:val="single" w:sz="4" w:space="0" w:color="000000"/>
            </w:tcBorders>
            <w:tcMar>
              <w:top w:w="55" w:type="dxa"/>
              <w:bottom w:w="55" w:type="dxa"/>
            </w:tcMar>
            <w:vAlign w:val="center"/>
          </w:tcPr>
          <w:p w14:paraId="5E0EAC9F" w14:textId="77777777" w:rsidR="00183F17" w:rsidRDefault="00183F17" w:rsidP="00DE13FE">
            <w:pPr>
              <w:pStyle w:val="TCTableBody"/>
              <w:spacing w:before="0" w:after="0"/>
              <w:jc w:val="center"/>
            </w:pPr>
            <w:r>
              <w:t xml:space="preserve">0.160 </w:t>
            </w:r>
            <w:r>
              <w:br/>
              <w:t>(</w:t>
            </w:r>
            <w:proofErr w:type="gramStart"/>
            <w:r>
              <w:t>0.003)</w:t>
            </w:r>
            <w:r>
              <w:rPr>
                <w:vertAlign w:val="superscript"/>
              </w:rPr>
              <w:t>b</w:t>
            </w:r>
            <w:proofErr w:type="gramEnd"/>
          </w:p>
        </w:tc>
        <w:tc>
          <w:tcPr>
            <w:tcW w:w="1002" w:type="pct"/>
            <w:tcBorders>
              <w:left w:val="single" w:sz="4" w:space="0" w:color="000000"/>
              <w:bottom w:val="single" w:sz="4" w:space="0" w:color="000000"/>
            </w:tcBorders>
            <w:tcMar>
              <w:top w:w="55" w:type="dxa"/>
              <w:bottom w:w="55" w:type="dxa"/>
            </w:tcMar>
            <w:vAlign w:val="center"/>
          </w:tcPr>
          <w:p w14:paraId="740130F1" w14:textId="6A29F9D8" w:rsidR="00183F17" w:rsidRDefault="003242CF" w:rsidP="00DE13FE">
            <w:pPr>
              <w:pStyle w:val="TCTableBody"/>
              <w:spacing w:before="0" w:after="0"/>
              <w:jc w:val="center"/>
            </w:pPr>
            <w:r>
              <w:t>Strong</w:t>
            </w:r>
            <w:r>
              <w:br/>
              <w:t>(NTPCM)</w:t>
            </w:r>
          </w:p>
        </w:tc>
      </w:tr>
      <w:tr w:rsidR="00183F17" w14:paraId="738026DE" w14:textId="77777777" w:rsidTr="003242CF">
        <w:trPr>
          <w:trHeight w:val="144"/>
        </w:trPr>
        <w:tc>
          <w:tcPr>
            <w:tcW w:w="2077" w:type="pct"/>
            <w:tcBorders>
              <w:right w:val="single" w:sz="4" w:space="0" w:color="000000"/>
            </w:tcBorders>
            <w:vAlign w:val="center"/>
          </w:tcPr>
          <w:p w14:paraId="094F7214" w14:textId="77777777" w:rsidR="00183F17" w:rsidRDefault="00183F17" w:rsidP="00DE13FE">
            <w:pPr>
              <w:pStyle w:val="TCTableBody"/>
              <w:spacing w:before="0" w:after="0"/>
              <w:jc w:val="center"/>
            </w:pPr>
            <w:r>
              <w:t>L-Glutamic acid</w:t>
            </w:r>
          </w:p>
        </w:tc>
        <w:tc>
          <w:tcPr>
            <w:tcW w:w="1003" w:type="pct"/>
            <w:tcBorders>
              <w:left w:val="single" w:sz="4" w:space="0" w:color="000000"/>
              <w:right w:val="single" w:sz="4" w:space="0" w:color="000000"/>
            </w:tcBorders>
            <w:vAlign w:val="center"/>
          </w:tcPr>
          <w:p w14:paraId="47D80F8E" w14:textId="77777777" w:rsidR="00183F17" w:rsidRDefault="00183F17" w:rsidP="00DE13FE">
            <w:pPr>
              <w:pStyle w:val="TCTableBody"/>
              <w:spacing w:before="0" w:after="0"/>
              <w:jc w:val="center"/>
            </w:pPr>
            <w:r>
              <w:t>96</w:t>
            </w:r>
          </w:p>
          <w:p w14:paraId="46D98D75" w14:textId="77777777" w:rsidR="00183F17" w:rsidRDefault="00183F17" w:rsidP="00DE13FE">
            <w:pPr>
              <w:pStyle w:val="TCTableBody"/>
              <w:spacing w:before="0" w:after="0"/>
              <w:jc w:val="center"/>
            </w:pPr>
            <w:r>
              <w:t>(9.6)</w:t>
            </w:r>
          </w:p>
        </w:tc>
        <w:tc>
          <w:tcPr>
            <w:tcW w:w="918" w:type="pct"/>
            <w:tcBorders>
              <w:left w:val="single" w:sz="4" w:space="0" w:color="000000"/>
              <w:right w:val="single" w:sz="4" w:space="0" w:color="000000"/>
            </w:tcBorders>
            <w:vAlign w:val="center"/>
          </w:tcPr>
          <w:p w14:paraId="2314974D" w14:textId="77777777" w:rsidR="00183F17" w:rsidRDefault="00183F17" w:rsidP="00DE13FE">
            <w:pPr>
              <w:pStyle w:val="TCTableBody"/>
              <w:spacing w:before="0" w:after="0"/>
              <w:jc w:val="center"/>
              <w:rPr>
                <w:rFonts w:ascii="Arial" w:hAnsi="Arial"/>
                <w:bCs/>
                <w:sz w:val="16"/>
                <w:szCs w:val="16"/>
              </w:rPr>
            </w:pPr>
            <w:r>
              <w:t>520</w:t>
            </w:r>
            <w:r>
              <w:br/>
              <w:t>(50)</w:t>
            </w:r>
            <w:r>
              <w:rPr>
                <w:vertAlign w:val="superscript"/>
              </w:rPr>
              <w:t>c</w:t>
            </w:r>
          </w:p>
        </w:tc>
        <w:tc>
          <w:tcPr>
            <w:tcW w:w="1002" w:type="pct"/>
            <w:tcBorders>
              <w:left w:val="single" w:sz="4" w:space="0" w:color="000000"/>
            </w:tcBorders>
            <w:vAlign w:val="center"/>
          </w:tcPr>
          <w:p w14:paraId="67FD179F" w14:textId="17FCCC22" w:rsidR="00183F17" w:rsidRDefault="003242CF" w:rsidP="00DE13FE">
            <w:pPr>
              <w:pStyle w:val="TCTableBody"/>
              <w:spacing w:before="0" w:after="0"/>
              <w:jc w:val="center"/>
            </w:pPr>
            <w:r>
              <w:t>Weak</w:t>
            </w:r>
            <w:r w:rsidR="00183F17">
              <w:br/>
              <w:t>(</w:t>
            </w:r>
            <w:r>
              <w:t>WMCM</w:t>
            </w:r>
            <w:r w:rsidR="00183F17">
              <w:t>)</w:t>
            </w:r>
          </w:p>
        </w:tc>
      </w:tr>
      <w:tr w:rsidR="00183F17" w14:paraId="50E0C034" w14:textId="77777777" w:rsidTr="003242CF">
        <w:trPr>
          <w:trHeight w:val="144"/>
        </w:trPr>
        <w:tc>
          <w:tcPr>
            <w:tcW w:w="2077" w:type="pct"/>
            <w:tcBorders>
              <w:right w:val="single" w:sz="4" w:space="0" w:color="000000"/>
            </w:tcBorders>
            <w:vAlign w:val="center"/>
          </w:tcPr>
          <w:p w14:paraId="1660195F" w14:textId="77777777" w:rsidR="00183F17" w:rsidRDefault="00183F17" w:rsidP="00DE13FE">
            <w:pPr>
              <w:pStyle w:val="TCTableBody"/>
              <w:spacing w:before="0" w:after="0"/>
              <w:jc w:val="center"/>
            </w:pPr>
            <w:r>
              <w:t>Glutathione</w:t>
            </w:r>
          </w:p>
        </w:tc>
        <w:tc>
          <w:tcPr>
            <w:tcW w:w="1003" w:type="pct"/>
            <w:tcBorders>
              <w:left w:val="single" w:sz="4" w:space="0" w:color="000000"/>
              <w:right w:val="single" w:sz="4" w:space="0" w:color="000000"/>
            </w:tcBorders>
            <w:vAlign w:val="center"/>
          </w:tcPr>
          <w:p w14:paraId="7FBA1BC3" w14:textId="77777777" w:rsidR="00183F17" w:rsidRDefault="00183F17" w:rsidP="00DE13FE">
            <w:pPr>
              <w:pStyle w:val="TCTableBody"/>
              <w:spacing w:before="0" w:after="0"/>
              <w:jc w:val="center"/>
            </w:pPr>
            <w:r>
              <w:t>16.6</w:t>
            </w:r>
          </w:p>
          <w:p w14:paraId="21C80845" w14:textId="77777777" w:rsidR="00183F17" w:rsidRDefault="00183F17" w:rsidP="00DE13FE">
            <w:pPr>
              <w:pStyle w:val="TCTableBody"/>
              <w:spacing w:before="0" w:after="0"/>
              <w:jc w:val="center"/>
            </w:pPr>
            <w:r>
              <w:t>(1.66)</w:t>
            </w:r>
          </w:p>
        </w:tc>
        <w:tc>
          <w:tcPr>
            <w:tcW w:w="918" w:type="pct"/>
            <w:tcBorders>
              <w:left w:val="single" w:sz="4" w:space="0" w:color="000000"/>
              <w:right w:val="single" w:sz="4" w:space="0" w:color="000000"/>
            </w:tcBorders>
            <w:vAlign w:val="center"/>
          </w:tcPr>
          <w:p w14:paraId="11F1FF6F" w14:textId="77777777" w:rsidR="00183F17" w:rsidRDefault="00183F17" w:rsidP="00DE13FE">
            <w:pPr>
              <w:pStyle w:val="TCTableBody"/>
              <w:spacing w:before="0" w:after="0"/>
              <w:jc w:val="center"/>
              <w:rPr>
                <w:rFonts w:ascii="Arial" w:hAnsi="Arial"/>
                <w:sz w:val="16"/>
                <w:szCs w:val="16"/>
              </w:rPr>
            </w:pPr>
            <w:proofErr w:type="spellStart"/>
            <w:r>
              <w:t>NA</w:t>
            </w:r>
            <w:r>
              <w:rPr>
                <w:rFonts w:ascii="Arial" w:hAnsi="Arial"/>
                <w:sz w:val="16"/>
                <w:szCs w:val="16"/>
                <w:vertAlign w:val="superscript"/>
              </w:rPr>
              <w:t>d</w:t>
            </w:r>
            <w:proofErr w:type="spellEnd"/>
          </w:p>
        </w:tc>
        <w:tc>
          <w:tcPr>
            <w:tcW w:w="1002" w:type="pct"/>
            <w:tcBorders>
              <w:left w:val="single" w:sz="4" w:space="0" w:color="000000"/>
            </w:tcBorders>
            <w:vAlign w:val="center"/>
          </w:tcPr>
          <w:p w14:paraId="0BE0F9ED" w14:textId="206BECA1" w:rsidR="00183F17" w:rsidRDefault="00AD32BD" w:rsidP="00DE13FE">
            <w:pPr>
              <w:pStyle w:val="TCTableBody"/>
              <w:spacing w:before="0" w:after="0"/>
              <w:jc w:val="center"/>
            </w:pPr>
            <w:r>
              <w:t>Non</w:t>
            </w:r>
            <w:r w:rsidR="003242CF">
              <w:br/>
              <w:t>(WMCM)</w:t>
            </w:r>
          </w:p>
        </w:tc>
      </w:tr>
      <w:tr w:rsidR="00183F17" w14:paraId="6199DB03" w14:textId="77777777" w:rsidTr="003242CF">
        <w:trPr>
          <w:trHeight w:val="144"/>
        </w:trPr>
        <w:tc>
          <w:tcPr>
            <w:tcW w:w="2077" w:type="pct"/>
            <w:tcBorders>
              <w:right w:val="single" w:sz="4" w:space="0" w:color="000000"/>
            </w:tcBorders>
            <w:vAlign w:val="center"/>
          </w:tcPr>
          <w:p w14:paraId="593A7331" w14:textId="77777777" w:rsidR="00183F17" w:rsidRDefault="00183F17" w:rsidP="00DE13FE">
            <w:pPr>
              <w:pStyle w:val="TCTableBody"/>
              <w:spacing w:before="0" w:after="0"/>
              <w:jc w:val="center"/>
            </w:pPr>
            <w:r w:rsidRPr="003242CF">
              <w:rPr>
                <w:sz w:val="16"/>
              </w:rPr>
              <w:t>Fructose 1,6-bisphosphate</w:t>
            </w:r>
          </w:p>
        </w:tc>
        <w:tc>
          <w:tcPr>
            <w:tcW w:w="1003" w:type="pct"/>
            <w:tcBorders>
              <w:left w:val="single" w:sz="4" w:space="0" w:color="000000"/>
              <w:right w:val="single" w:sz="4" w:space="0" w:color="000000"/>
            </w:tcBorders>
            <w:vAlign w:val="center"/>
          </w:tcPr>
          <w:p w14:paraId="3261F2A6" w14:textId="77777777" w:rsidR="00183F17" w:rsidRDefault="00183F17" w:rsidP="00DE13FE">
            <w:pPr>
              <w:pStyle w:val="TCTableBody"/>
              <w:spacing w:before="0" w:after="0"/>
              <w:jc w:val="center"/>
            </w:pPr>
            <w:r>
              <w:t>15.2</w:t>
            </w:r>
          </w:p>
          <w:p w14:paraId="72A68798" w14:textId="77777777" w:rsidR="00183F17" w:rsidRDefault="00183F17" w:rsidP="00DE13FE">
            <w:pPr>
              <w:pStyle w:val="TCTableBody"/>
              <w:spacing w:before="0" w:after="0"/>
              <w:jc w:val="center"/>
            </w:pPr>
            <w:r>
              <w:t>(1.52)</w:t>
            </w:r>
          </w:p>
        </w:tc>
        <w:tc>
          <w:tcPr>
            <w:tcW w:w="918" w:type="pct"/>
            <w:tcBorders>
              <w:left w:val="single" w:sz="4" w:space="0" w:color="000000"/>
              <w:right w:val="single" w:sz="4" w:space="0" w:color="000000"/>
            </w:tcBorders>
            <w:vAlign w:val="center"/>
          </w:tcPr>
          <w:p w14:paraId="79ACC262" w14:textId="77777777" w:rsidR="00183F17" w:rsidRDefault="00183F17" w:rsidP="00DE13FE">
            <w:pPr>
              <w:pStyle w:val="TCTableBody"/>
              <w:spacing w:before="0" w:after="0"/>
              <w:jc w:val="center"/>
            </w:pPr>
            <w:r>
              <w:t>5.9</w:t>
            </w:r>
            <w:r>
              <w:br/>
              <w:t>(</w:t>
            </w:r>
            <w:proofErr w:type="gramStart"/>
            <w:r>
              <w:t>0.1)</w:t>
            </w:r>
            <w:r>
              <w:rPr>
                <w:vertAlign w:val="superscript"/>
              </w:rPr>
              <w:t>b</w:t>
            </w:r>
            <w:proofErr w:type="gramEnd"/>
          </w:p>
        </w:tc>
        <w:tc>
          <w:tcPr>
            <w:tcW w:w="1002" w:type="pct"/>
            <w:tcBorders>
              <w:left w:val="single" w:sz="4" w:space="0" w:color="000000"/>
            </w:tcBorders>
            <w:vAlign w:val="center"/>
          </w:tcPr>
          <w:p w14:paraId="73AA26A7" w14:textId="48CE26A5" w:rsidR="00183F17" w:rsidRDefault="003242CF" w:rsidP="00DE13FE">
            <w:pPr>
              <w:pStyle w:val="TCTableBody"/>
              <w:spacing w:before="0" w:after="0"/>
              <w:jc w:val="center"/>
            </w:pPr>
            <w:r>
              <w:t>Weak</w:t>
            </w:r>
            <w:r>
              <w:br/>
              <w:t>(WMCM)</w:t>
            </w:r>
          </w:p>
        </w:tc>
      </w:tr>
      <w:tr w:rsidR="00183F17" w14:paraId="31B4D199" w14:textId="77777777" w:rsidTr="003242CF">
        <w:trPr>
          <w:trHeight w:val="144"/>
        </w:trPr>
        <w:tc>
          <w:tcPr>
            <w:tcW w:w="2077" w:type="pct"/>
            <w:tcBorders>
              <w:right w:val="single" w:sz="4" w:space="0" w:color="000000"/>
            </w:tcBorders>
            <w:vAlign w:val="center"/>
          </w:tcPr>
          <w:p w14:paraId="6673F627" w14:textId="77777777" w:rsidR="00183F17" w:rsidRDefault="00183F17" w:rsidP="00DE13FE">
            <w:pPr>
              <w:pStyle w:val="TCTableBody"/>
              <w:spacing w:before="0" w:after="0"/>
              <w:jc w:val="center"/>
            </w:pPr>
            <w:r>
              <w:t>UDP-N-</w:t>
            </w:r>
            <w:proofErr w:type="spellStart"/>
            <w:r>
              <w:t>acytylglucosamine</w:t>
            </w:r>
            <w:proofErr w:type="spellEnd"/>
          </w:p>
        </w:tc>
        <w:tc>
          <w:tcPr>
            <w:tcW w:w="1003" w:type="pct"/>
            <w:tcBorders>
              <w:left w:val="single" w:sz="4" w:space="0" w:color="000000"/>
              <w:right w:val="single" w:sz="4" w:space="0" w:color="000000"/>
            </w:tcBorders>
            <w:vAlign w:val="center"/>
          </w:tcPr>
          <w:p w14:paraId="09B71DDF" w14:textId="77777777" w:rsidR="00183F17" w:rsidRDefault="00183F17" w:rsidP="00DE13FE">
            <w:pPr>
              <w:pStyle w:val="TCTableBody"/>
              <w:spacing w:before="0" w:after="0"/>
              <w:jc w:val="center"/>
            </w:pPr>
            <w:r>
              <w:t>9.24</w:t>
            </w:r>
          </w:p>
          <w:p w14:paraId="5101B679" w14:textId="77777777" w:rsidR="00183F17" w:rsidRDefault="00183F17" w:rsidP="00DE13FE">
            <w:pPr>
              <w:pStyle w:val="TCTableBody"/>
              <w:spacing w:before="0" w:after="0"/>
              <w:jc w:val="center"/>
            </w:pPr>
            <w:r>
              <w:t>(0.924)</w:t>
            </w:r>
          </w:p>
        </w:tc>
        <w:tc>
          <w:tcPr>
            <w:tcW w:w="918" w:type="pct"/>
            <w:tcBorders>
              <w:left w:val="single" w:sz="4" w:space="0" w:color="000000"/>
              <w:right w:val="single" w:sz="4" w:space="0" w:color="000000"/>
            </w:tcBorders>
            <w:vAlign w:val="center"/>
          </w:tcPr>
          <w:p w14:paraId="49C21E37" w14:textId="77777777" w:rsidR="00183F17" w:rsidRDefault="00183F17" w:rsidP="00DE13FE">
            <w:pPr>
              <w:pStyle w:val="TCTableBody"/>
              <w:spacing w:before="0" w:after="0"/>
              <w:jc w:val="center"/>
            </w:pPr>
            <w:r>
              <w:t>29</w:t>
            </w:r>
            <w:r>
              <w:br/>
              <w:t>(2)</w:t>
            </w:r>
            <w:r>
              <w:rPr>
                <w:vertAlign w:val="superscript"/>
              </w:rPr>
              <w:t>b</w:t>
            </w:r>
          </w:p>
        </w:tc>
        <w:tc>
          <w:tcPr>
            <w:tcW w:w="1002" w:type="pct"/>
            <w:tcBorders>
              <w:left w:val="single" w:sz="4" w:space="0" w:color="000000"/>
            </w:tcBorders>
            <w:vAlign w:val="center"/>
          </w:tcPr>
          <w:p w14:paraId="370E1127" w14:textId="11BEFA22" w:rsidR="00183F17" w:rsidRDefault="003242CF" w:rsidP="00DE13FE">
            <w:pPr>
              <w:pStyle w:val="TCTableBody"/>
              <w:spacing w:before="0" w:after="0"/>
              <w:jc w:val="center"/>
            </w:pPr>
            <w:r>
              <w:t>Weak</w:t>
            </w:r>
            <w:r>
              <w:br/>
              <w:t>(WMCM)</w:t>
            </w:r>
          </w:p>
        </w:tc>
      </w:tr>
      <w:tr w:rsidR="00183F17" w14:paraId="484B5D10" w14:textId="77777777" w:rsidTr="003242CF">
        <w:trPr>
          <w:trHeight w:val="144"/>
        </w:trPr>
        <w:tc>
          <w:tcPr>
            <w:tcW w:w="2077" w:type="pct"/>
            <w:tcBorders>
              <w:right w:val="single" w:sz="4" w:space="0" w:color="000000"/>
            </w:tcBorders>
            <w:vAlign w:val="center"/>
          </w:tcPr>
          <w:p w14:paraId="00D9988D" w14:textId="77777777" w:rsidR="00183F17" w:rsidRDefault="00183F17" w:rsidP="00DE13FE">
            <w:pPr>
              <w:pStyle w:val="TCTableBody"/>
              <w:spacing w:before="0" w:after="0"/>
              <w:jc w:val="center"/>
            </w:pPr>
            <w:r>
              <w:t>Glucose 6-phosphate</w:t>
            </w:r>
          </w:p>
        </w:tc>
        <w:tc>
          <w:tcPr>
            <w:tcW w:w="1003" w:type="pct"/>
            <w:tcBorders>
              <w:left w:val="single" w:sz="4" w:space="0" w:color="000000"/>
              <w:right w:val="single" w:sz="4" w:space="0" w:color="000000"/>
            </w:tcBorders>
            <w:vAlign w:val="center"/>
          </w:tcPr>
          <w:p w14:paraId="36BE1504" w14:textId="77777777" w:rsidR="00183F17" w:rsidRDefault="00183F17" w:rsidP="00DE13FE">
            <w:pPr>
              <w:pStyle w:val="TCTableBody"/>
              <w:spacing w:before="0" w:after="0"/>
              <w:jc w:val="center"/>
            </w:pPr>
            <w:r>
              <w:t>7.88</w:t>
            </w:r>
          </w:p>
          <w:p w14:paraId="35391259" w14:textId="77777777" w:rsidR="00183F17" w:rsidRDefault="00183F17" w:rsidP="00DE13FE">
            <w:pPr>
              <w:pStyle w:val="TCTableBody"/>
              <w:spacing w:before="0" w:after="0"/>
              <w:jc w:val="center"/>
            </w:pPr>
            <w:r>
              <w:t>(0.788)</w:t>
            </w:r>
          </w:p>
        </w:tc>
        <w:tc>
          <w:tcPr>
            <w:tcW w:w="918" w:type="pct"/>
            <w:tcBorders>
              <w:left w:val="single" w:sz="4" w:space="0" w:color="000000"/>
              <w:right w:val="single" w:sz="4" w:space="0" w:color="000000"/>
            </w:tcBorders>
            <w:vAlign w:val="center"/>
          </w:tcPr>
          <w:p w14:paraId="6981A1BE" w14:textId="77777777" w:rsidR="00183F17" w:rsidRDefault="00183F17" w:rsidP="00DE13FE">
            <w:pPr>
              <w:pStyle w:val="TCTableBody"/>
              <w:spacing w:before="0" w:after="0"/>
              <w:jc w:val="center"/>
            </w:pPr>
            <w:r>
              <w:t>17.3</w:t>
            </w:r>
            <w:r>
              <w:br/>
              <w:t>(</w:t>
            </w:r>
            <w:proofErr w:type="gramStart"/>
            <w:r>
              <w:t>0.2)</w:t>
            </w:r>
            <w:r>
              <w:rPr>
                <w:vertAlign w:val="superscript"/>
              </w:rPr>
              <w:t>b</w:t>
            </w:r>
            <w:proofErr w:type="gramEnd"/>
          </w:p>
        </w:tc>
        <w:tc>
          <w:tcPr>
            <w:tcW w:w="1002" w:type="pct"/>
            <w:tcBorders>
              <w:left w:val="single" w:sz="4" w:space="0" w:color="000000"/>
            </w:tcBorders>
            <w:vAlign w:val="center"/>
          </w:tcPr>
          <w:p w14:paraId="2D26E5D1" w14:textId="07931719" w:rsidR="00183F17" w:rsidRDefault="003242CF" w:rsidP="00DE13FE">
            <w:pPr>
              <w:pStyle w:val="TCTableBody"/>
              <w:spacing w:before="0" w:after="0"/>
              <w:jc w:val="center"/>
            </w:pPr>
            <w:r>
              <w:t>Weak</w:t>
            </w:r>
            <w:r>
              <w:br/>
              <w:t>(WMCM)</w:t>
            </w:r>
          </w:p>
        </w:tc>
      </w:tr>
      <w:tr w:rsidR="00183F17" w14:paraId="44B55827" w14:textId="77777777" w:rsidTr="003242CF">
        <w:trPr>
          <w:trHeight w:val="144"/>
        </w:trPr>
        <w:tc>
          <w:tcPr>
            <w:tcW w:w="2077" w:type="pct"/>
            <w:tcBorders>
              <w:right w:val="single" w:sz="4" w:space="0" w:color="000000"/>
            </w:tcBorders>
            <w:vAlign w:val="center"/>
          </w:tcPr>
          <w:p w14:paraId="0E3E1C5C" w14:textId="77777777" w:rsidR="00183F17" w:rsidRDefault="00183F17" w:rsidP="00DE13FE">
            <w:pPr>
              <w:pStyle w:val="TCTableBody"/>
              <w:spacing w:before="0" w:after="0"/>
              <w:jc w:val="center"/>
            </w:pPr>
            <w:r>
              <w:t>L-Aspartic acid</w:t>
            </w:r>
          </w:p>
        </w:tc>
        <w:tc>
          <w:tcPr>
            <w:tcW w:w="1003" w:type="pct"/>
            <w:tcBorders>
              <w:left w:val="single" w:sz="4" w:space="0" w:color="000000"/>
              <w:right w:val="single" w:sz="4" w:space="0" w:color="000000"/>
            </w:tcBorders>
            <w:vAlign w:val="center"/>
          </w:tcPr>
          <w:p w14:paraId="7FD2BE53" w14:textId="77777777" w:rsidR="00183F17" w:rsidRDefault="00183F17" w:rsidP="00DE13FE">
            <w:pPr>
              <w:pStyle w:val="TCTableBody"/>
              <w:spacing w:before="0" w:after="0"/>
              <w:jc w:val="center"/>
            </w:pPr>
            <w:r>
              <w:t>4.23</w:t>
            </w:r>
          </w:p>
          <w:p w14:paraId="52DC6C3D" w14:textId="77777777" w:rsidR="00183F17" w:rsidRDefault="00183F17" w:rsidP="00DE13FE">
            <w:pPr>
              <w:pStyle w:val="TCTableBody"/>
              <w:spacing w:before="0" w:after="0"/>
              <w:jc w:val="center"/>
            </w:pPr>
            <w:r>
              <w:t>(0.423)</w:t>
            </w:r>
          </w:p>
        </w:tc>
        <w:tc>
          <w:tcPr>
            <w:tcW w:w="918" w:type="pct"/>
            <w:tcBorders>
              <w:left w:val="single" w:sz="4" w:space="0" w:color="000000"/>
              <w:right w:val="single" w:sz="4" w:space="0" w:color="000000"/>
            </w:tcBorders>
            <w:vAlign w:val="center"/>
          </w:tcPr>
          <w:p w14:paraId="6D314430" w14:textId="77777777" w:rsidR="00183F17" w:rsidRDefault="00183F17" w:rsidP="00DE13FE">
            <w:pPr>
              <w:pStyle w:val="TCTableBody"/>
              <w:spacing w:before="0" w:after="0"/>
              <w:jc w:val="center"/>
            </w:pPr>
            <w:r>
              <w:t>465</w:t>
            </w:r>
            <w:r>
              <w:br/>
              <w:t>(12)</w:t>
            </w:r>
            <w:r>
              <w:rPr>
                <w:vertAlign w:val="superscript"/>
              </w:rPr>
              <w:t>c</w:t>
            </w:r>
          </w:p>
        </w:tc>
        <w:tc>
          <w:tcPr>
            <w:tcW w:w="1002" w:type="pct"/>
            <w:tcBorders>
              <w:left w:val="single" w:sz="4" w:space="0" w:color="000000"/>
            </w:tcBorders>
            <w:vAlign w:val="center"/>
          </w:tcPr>
          <w:p w14:paraId="1611D216" w14:textId="2A97EDED" w:rsidR="00183F17" w:rsidRDefault="003242CF" w:rsidP="00DE13FE">
            <w:pPr>
              <w:pStyle w:val="TCTableBody"/>
              <w:spacing w:before="0" w:after="0"/>
              <w:jc w:val="center"/>
            </w:pPr>
            <w:r>
              <w:t>Weak</w:t>
            </w:r>
            <w:r>
              <w:br/>
              <w:t>(WMCM)</w:t>
            </w:r>
          </w:p>
        </w:tc>
      </w:tr>
      <w:tr w:rsidR="00183F17" w14:paraId="37C02371" w14:textId="77777777" w:rsidTr="003242CF">
        <w:trPr>
          <w:trHeight w:val="144"/>
        </w:trPr>
        <w:tc>
          <w:tcPr>
            <w:tcW w:w="2077" w:type="pct"/>
            <w:tcBorders>
              <w:right w:val="single" w:sz="4" w:space="0" w:color="000000"/>
            </w:tcBorders>
            <w:vAlign w:val="center"/>
          </w:tcPr>
          <w:p w14:paraId="7C03B8EA" w14:textId="77777777" w:rsidR="00183F17" w:rsidRDefault="00183F17" w:rsidP="00DE13FE">
            <w:pPr>
              <w:pStyle w:val="TCTableBody"/>
              <w:spacing w:before="0" w:after="0"/>
              <w:jc w:val="center"/>
            </w:pPr>
            <w:r>
              <w:t>L-Valine</w:t>
            </w:r>
          </w:p>
        </w:tc>
        <w:tc>
          <w:tcPr>
            <w:tcW w:w="1003" w:type="pct"/>
            <w:tcBorders>
              <w:left w:val="single" w:sz="4" w:space="0" w:color="000000"/>
              <w:right w:val="single" w:sz="4" w:space="0" w:color="000000"/>
            </w:tcBorders>
            <w:vAlign w:val="center"/>
          </w:tcPr>
          <w:p w14:paraId="35D9E6AA" w14:textId="77777777" w:rsidR="00183F17" w:rsidRDefault="00183F17" w:rsidP="00DE13FE">
            <w:pPr>
              <w:pStyle w:val="TCTableBody"/>
              <w:spacing w:before="0" w:after="0"/>
              <w:jc w:val="center"/>
            </w:pPr>
            <w:r>
              <w:t>4.02</w:t>
            </w:r>
          </w:p>
          <w:p w14:paraId="0372D2C4" w14:textId="77777777" w:rsidR="00183F17" w:rsidRDefault="00183F17" w:rsidP="00DE13FE">
            <w:pPr>
              <w:pStyle w:val="TCTableBody"/>
              <w:spacing w:before="0" w:after="0"/>
              <w:jc w:val="center"/>
            </w:pPr>
            <w:r>
              <w:t>(0.402)</w:t>
            </w:r>
          </w:p>
        </w:tc>
        <w:tc>
          <w:tcPr>
            <w:tcW w:w="918" w:type="pct"/>
            <w:tcBorders>
              <w:left w:val="single" w:sz="4" w:space="0" w:color="000000"/>
              <w:right w:val="single" w:sz="4" w:space="0" w:color="000000"/>
            </w:tcBorders>
            <w:vAlign w:val="center"/>
          </w:tcPr>
          <w:p w14:paraId="670C55DC" w14:textId="77777777" w:rsidR="00183F17" w:rsidRDefault="00183F17" w:rsidP="00DE13FE">
            <w:pPr>
              <w:pStyle w:val="TCTableBody"/>
              <w:spacing w:before="0" w:after="0"/>
              <w:jc w:val="center"/>
            </w:pPr>
            <w:proofErr w:type="spellStart"/>
            <w:r>
              <w:t>NA</w:t>
            </w:r>
            <w:r>
              <w:rPr>
                <w:vertAlign w:val="superscript"/>
              </w:rPr>
              <w:t>d</w:t>
            </w:r>
            <w:proofErr w:type="spellEnd"/>
          </w:p>
        </w:tc>
        <w:tc>
          <w:tcPr>
            <w:tcW w:w="1002" w:type="pct"/>
            <w:tcBorders>
              <w:left w:val="single" w:sz="4" w:space="0" w:color="000000"/>
            </w:tcBorders>
            <w:vAlign w:val="center"/>
          </w:tcPr>
          <w:p w14:paraId="5F46BCA6" w14:textId="6761937C" w:rsidR="00183F17" w:rsidRDefault="00AD32BD" w:rsidP="00DE13FE">
            <w:pPr>
              <w:pStyle w:val="TCTableBody"/>
              <w:spacing w:before="0" w:after="0"/>
              <w:jc w:val="center"/>
            </w:pPr>
            <w:r>
              <w:t>Non</w:t>
            </w:r>
            <w:r w:rsidR="003242CF">
              <w:br/>
              <w:t>(WMCM)</w:t>
            </w:r>
          </w:p>
        </w:tc>
      </w:tr>
      <w:tr w:rsidR="00183F17" w14:paraId="4C7C2E40" w14:textId="77777777" w:rsidTr="003242CF">
        <w:trPr>
          <w:trHeight w:val="144"/>
        </w:trPr>
        <w:tc>
          <w:tcPr>
            <w:tcW w:w="2077" w:type="pct"/>
            <w:tcBorders>
              <w:right w:val="single" w:sz="4" w:space="0" w:color="000000"/>
            </w:tcBorders>
            <w:vAlign w:val="center"/>
          </w:tcPr>
          <w:p w14:paraId="611C788C" w14:textId="77777777" w:rsidR="00183F17" w:rsidRDefault="00183F17" w:rsidP="00DE13FE">
            <w:pPr>
              <w:pStyle w:val="TCTableBody"/>
              <w:spacing w:before="0" w:after="0"/>
              <w:jc w:val="center"/>
            </w:pPr>
            <w:r>
              <w:t>L-Glutamine</w:t>
            </w:r>
          </w:p>
        </w:tc>
        <w:tc>
          <w:tcPr>
            <w:tcW w:w="1003" w:type="pct"/>
            <w:tcBorders>
              <w:left w:val="single" w:sz="4" w:space="0" w:color="000000"/>
              <w:right w:val="single" w:sz="4" w:space="0" w:color="000000"/>
            </w:tcBorders>
            <w:tcMar>
              <w:top w:w="55" w:type="dxa"/>
              <w:left w:w="55" w:type="dxa"/>
              <w:bottom w:w="55" w:type="dxa"/>
              <w:right w:w="55" w:type="dxa"/>
            </w:tcMar>
            <w:vAlign w:val="center"/>
          </w:tcPr>
          <w:p w14:paraId="1C496C2D" w14:textId="77777777" w:rsidR="00183F17" w:rsidRDefault="00183F17" w:rsidP="00DE13FE">
            <w:pPr>
              <w:pStyle w:val="TCTableBody"/>
              <w:spacing w:before="0" w:after="0"/>
              <w:jc w:val="center"/>
            </w:pPr>
            <w:r>
              <w:t>3.81</w:t>
            </w:r>
          </w:p>
          <w:p w14:paraId="47C7C19B" w14:textId="77777777" w:rsidR="00183F17" w:rsidRDefault="00183F17" w:rsidP="00DE13FE">
            <w:pPr>
              <w:pStyle w:val="TCTableBody"/>
              <w:spacing w:before="0" w:after="0"/>
              <w:jc w:val="center"/>
            </w:pPr>
            <w:r>
              <w:t>(0.381)</w:t>
            </w:r>
          </w:p>
        </w:tc>
        <w:tc>
          <w:tcPr>
            <w:tcW w:w="918" w:type="pct"/>
            <w:tcBorders>
              <w:left w:val="single" w:sz="4" w:space="0" w:color="000000"/>
              <w:right w:val="single" w:sz="4" w:space="0" w:color="000000"/>
            </w:tcBorders>
            <w:vAlign w:val="center"/>
          </w:tcPr>
          <w:p w14:paraId="555B272E" w14:textId="77777777" w:rsidR="00183F17" w:rsidRDefault="00183F17" w:rsidP="00DE13FE">
            <w:pPr>
              <w:pStyle w:val="TCTableBody"/>
              <w:spacing w:before="0" w:after="0"/>
              <w:jc w:val="center"/>
              <w:rPr>
                <w:rFonts w:ascii="Arial" w:hAnsi="Arial"/>
                <w:sz w:val="16"/>
                <w:szCs w:val="16"/>
              </w:rPr>
            </w:pPr>
            <w:proofErr w:type="spellStart"/>
            <w:r>
              <w:t>NA</w:t>
            </w:r>
            <w:r>
              <w:rPr>
                <w:rFonts w:ascii="Arial" w:hAnsi="Arial"/>
                <w:sz w:val="16"/>
                <w:szCs w:val="16"/>
                <w:vertAlign w:val="superscript"/>
              </w:rPr>
              <w:t>d</w:t>
            </w:r>
            <w:proofErr w:type="spellEnd"/>
          </w:p>
        </w:tc>
        <w:tc>
          <w:tcPr>
            <w:tcW w:w="1002" w:type="pct"/>
            <w:tcBorders>
              <w:left w:val="single" w:sz="4" w:space="0" w:color="000000"/>
            </w:tcBorders>
            <w:vAlign w:val="center"/>
          </w:tcPr>
          <w:p w14:paraId="24FB01AE" w14:textId="2563E253" w:rsidR="00183F17" w:rsidRDefault="00AD32BD" w:rsidP="00DE13FE">
            <w:pPr>
              <w:pStyle w:val="TCTableBody"/>
              <w:spacing w:before="0" w:after="0"/>
              <w:jc w:val="center"/>
            </w:pPr>
            <w:r>
              <w:t>Non</w:t>
            </w:r>
            <w:r w:rsidR="003242CF">
              <w:br/>
              <w:t>(WMCM)</w:t>
            </w:r>
          </w:p>
        </w:tc>
      </w:tr>
      <w:tr w:rsidR="00183F17" w14:paraId="15CF5A4A" w14:textId="77777777" w:rsidTr="003242CF">
        <w:trPr>
          <w:trHeight w:val="144"/>
        </w:trPr>
        <w:tc>
          <w:tcPr>
            <w:tcW w:w="2077" w:type="pct"/>
            <w:tcBorders>
              <w:right w:val="single" w:sz="4" w:space="0" w:color="000000"/>
            </w:tcBorders>
            <w:vAlign w:val="center"/>
          </w:tcPr>
          <w:p w14:paraId="53073660" w14:textId="77777777" w:rsidR="00183F17" w:rsidRDefault="00183F17" w:rsidP="00DE13FE">
            <w:pPr>
              <w:pStyle w:val="TCTableBody"/>
              <w:spacing w:before="0" w:after="0"/>
              <w:jc w:val="center"/>
            </w:pPr>
            <w:r>
              <w:t>6-Phospho-</w:t>
            </w:r>
            <w:r>
              <w:br/>
              <w:t>gluconic acid</w:t>
            </w:r>
          </w:p>
        </w:tc>
        <w:tc>
          <w:tcPr>
            <w:tcW w:w="1003" w:type="pct"/>
            <w:tcBorders>
              <w:left w:val="single" w:sz="4" w:space="0" w:color="000000"/>
              <w:right w:val="single" w:sz="4" w:space="0" w:color="000000"/>
            </w:tcBorders>
            <w:tcMar>
              <w:top w:w="55" w:type="dxa"/>
              <w:left w:w="55" w:type="dxa"/>
              <w:bottom w:w="55" w:type="dxa"/>
              <w:right w:w="55" w:type="dxa"/>
            </w:tcMar>
            <w:vAlign w:val="center"/>
          </w:tcPr>
          <w:p w14:paraId="56BDD4A5" w14:textId="77777777" w:rsidR="00183F17" w:rsidRDefault="00183F17" w:rsidP="00DE13FE">
            <w:pPr>
              <w:pStyle w:val="TCTableBody"/>
              <w:spacing w:before="0" w:after="0"/>
              <w:jc w:val="center"/>
            </w:pPr>
            <w:r>
              <w:t>3.77</w:t>
            </w:r>
          </w:p>
          <w:p w14:paraId="4B939AA1" w14:textId="77777777" w:rsidR="00183F17" w:rsidRDefault="00183F17" w:rsidP="00DE13FE">
            <w:pPr>
              <w:pStyle w:val="TCTableBody"/>
              <w:spacing w:before="0" w:after="0"/>
              <w:jc w:val="center"/>
            </w:pPr>
            <w:r>
              <w:t>(0.377)</w:t>
            </w:r>
          </w:p>
        </w:tc>
        <w:tc>
          <w:tcPr>
            <w:tcW w:w="918" w:type="pct"/>
            <w:tcBorders>
              <w:left w:val="single" w:sz="4" w:space="0" w:color="000000"/>
              <w:right w:val="single" w:sz="4" w:space="0" w:color="000000"/>
            </w:tcBorders>
            <w:tcMar>
              <w:top w:w="55" w:type="dxa"/>
              <w:left w:w="55" w:type="dxa"/>
              <w:bottom w:w="55" w:type="dxa"/>
              <w:right w:w="55" w:type="dxa"/>
            </w:tcMar>
            <w:vAlign w:val="center"/>
          </w:tcPr>
          <w:p w14:paraId="789FE069" w14:textId="77777777" w:rsidR="00183F17" w:rsidRDefault="00183F17" w:rsidP="00DE13FE">
            <w:pPr>
              <w:pStyle w:val="TCTableBody"/>
              <w:spacing w:before="0" w:after="0"/>
              <w:jc w:val="center"/>
            </w:pPr>
            <w:r>
              <w:t>14.4</w:t>
            </w:r>
            <w:r>
              <w:br/>
              <w:t>(</w:t>
            </w:r>
            <w:proofErr w:type="gramStart"/>
            <w:r>
              <w:t>0.2)</w:t>
            </w:r>
            <w:r>
              <w:rPr>
                <w:vertAlign w:val="superscript"/>
              </w:rPr>
              <w:t>b</w:t>
            </w:r>
            <w:proofErr w:type="gramEnd"/>
          </w:p>
        </w:tc>
        <w:tc>
          <w:tcPr>
            <w:tcW w:w="1002" w:type="pct"/>
            <w:tcBorders>
              <w:left w:val="single" w:sz="4" w:space="0" w:color="000000"/>
            </w:tcBorders>
            <w:tcMar>
              <w:top w:w="55" w:type="dxa"/>
              <w:left w:w="55" w:type="dxa"/>
              <w:bottom w:w="55" w:type="dxa"/>
              <w:right w:w="55" w:type="dxa"/>
            </w:tcMar>
            <w:vAlign w:val="center"/>
          </w:tcPr>
          <w:p w14:paraId="287118C1" w14:textId="37F0C5A1" w:rsidR="00183F17" w:rsidRDefault="003242CF" w:rsidP="00DE13FE">
            <w:pPr>
              <w:pStyle w:val="TCTableBody"/>
              <w:spacing w:before="0" w:after="0"/>
              <w:jc w:val="center"/>
            </w:pPr>
            <w:r>
              <w:t>Weak</w:t>
            </w:r>
            <w:r>
              <w:br/>
              <w:t>(WMCM)</w:t>
            </w:r>
          </w:p>
        </w:tc>
      </w:tr>
      <w:tr w:rsidR="00183F17" w14:paraId="689E2B6C" w14:textId="77777777" w:rsidTr="003242CF">
        <w:trPr>
          <w:trHeight w:val="144"/>
        </w:trPr>
        <w:tc>
          <w:tcPr>
            <w:tcW w:w="2077" w:type="pct"/>
            <w:tcMar>
              <w:top w:w="55" w:type="dxa"/>
              <w:bottom w:w="55" w:type="dxa"/>
            </w:tcMar>
            <w:vAlign w:val="center"/>
          </w:tcPr>
          <w:p w14:paraId="4EC788DF" w14:textId="77777777" w:rsidR="00183F17" w:rsidRDefault="00183F17" w:rsidP="00DE13FE">
            <w:pPr>
              <w:pStyle w:val="TCTableBody"/>
              <w:spacing w:before="0" w:after="0"/>
              <w:jc w:val="center"/>
            </w:pPr>
            <w:r>
              <w:t>Pyruvic acid</w:t>
            </w:r>
          </w:p>
        </w:tc>
        <w:tc>
          <w:tcPr>
            <w:tcW w:w="1003" w:type="pct"/>
            <w:tcBorders>
              <w:left w:val="single" w:sz="4" w:space="0" w:color="000000"/>
            </w:tcBorders>
            <w:tcMar>
              <w:top w:w="55" w:type="dxa"/>
              <w:left w:w="55" w:type="dxa"/>
              <w:bottom w:w="55" w:type="dxa"/>
              <w:right w:w="55" w:type="dxa"/>
            </w:tcMar>
            <w:vAlign w:val="center"/>
          </w:tcPr>
          <w:p w14:paraId="57DAB17F" w14:textId="77777777" w:rsidR="00183F17" w:rsidRDefault="00183F17" w:rsidP="00DE13FE">
            <w:pPr>
              <w:pStyle w:val="TCTableBody"/>
              <w:spacing w:before="0" w:after="0"/>
              <w:jc w:val="center"/>
            </w:pPr>
            <w:r>
              <w:t>3.66</w:t>
            </w:r>
          </w:p>
          <w:p w14:paraId="7BD830D8" w14:textId="77777777" w:rsidR="00183F17" w:rsidRDefault="00183F17" w:rsidP="00DE13FE">
            <w:pPr>
              <w:pStyle w:val="TCTableBody"/>
              <w:spacing w:before="0" w:after="0"/>
              <w:jc w:val="center"/>
            </w:pPr>
            <w:r>
              <w:t>(0.366)</w:t>
            </w:r>
          </w:p>
        </w:tc>
        <w:tc>
          <w:tcPr>
            <w:tcW w:w="918" w:type="pct"/>
            <w:tcBorders>
              <w:left w:val="single" w:sz="4" w:space="0" w:color="000000"/>
            </w:tcBorders>
            <w:tcMar>
              <w:top w:w="55" w:type="dxa"/>
              <w:left w:w="55" w:type="dxa"/>
              <w:bottom w:w="55" w:type="dxa"/>
              <w:right w:w="55" w:type="dxa"/>
            </w:tcMar>
            <w:vAlign w:val="center"/>
          </w:tcPr>
          <w:p w14:paraId="2FD6DB43" w14:textId="77777777" w:rsidR="00183F17" w:rsidRDefault="00183F17" w:rsidP="00DE13FE">
            <w:pPr>
              <w:pStyle w:val="TCTableBody"/>
              <w:spacing w:before="0" w:after="0"/>
              <w:jc w:val="center"/>
            </w:pPr>
            <w:r>
              <w:t>15.8</w:t>
            </w:r>
            <w:r>
              <w:br/>
              <w:t>(</w:t>
            </w:r>
            <w:proofErr w:type="gramStart"/>
            <w:r>
              <w:t>0.9)</w:t>
            </w:r>
            <w:r>
              <w:rPr>
                <w:vertAlign w:val="superscript"/>
              </w:rPr>
              <w:t>c</w:t>
            </w:r>
            <w:proofErr w:type="gramEnd"/>
          </w:p>
        </w:tc>
        <w:tc>
          <w:tcPr>
            <w:tcW w:w="1002" w:type="pct"/>
            <w:tcBorders>
              <w:left w:val="single" w:sz="4" w:space="0" w:color="000000"/>
            </w:tcBorders>
            <w:tcMar>
              <w:top w:w="55" w:type="dxa"/>
              <w:left w:w="55" w:type="dxa"/>
              <w:bottom w:w="55" w:type="dxa"/>
              <w:right w:w="55" w:type="dxa"/>
            </w:tcMar>
            <w:vAlign w:val="center"/>
          </w:tcPr>
          <w:p w14:paraId="60A65881" w14:textId="40C71C3F" w:rsidR="00183F17" w:rsidRDefault="003242CF" w:rsidP="00DE13FE">
            <w:pPr>
              <w:pStyle w:val="TCTableBody"/>
              <w:spacing w:before="0" w:after="0"/>
              <w:jc w:val="center"/>
            </w:pPr>
            <w:r>
              <w:t>Weak</w:t>
            </w:r>
            <w:r>
              <w:br/>
              <w:t>(WMCM)</w:t>
            </w:r>
          </w:p>
        </w:tc>
      </w:tr>
      <w:tr w:rsidR="00183F17" w14:paraId="3856598E" w14:textId="77777777" w:rsidTr="003242CF">
        <w:trPr>
          <w:trHeight w:val="144"/>
        </w:trPr>
        <w:tc>
          <w:tcPr>
            <w:tcW w:w="2077" w:type="pct"/>
            <w:tcBorders>
              <w:bottom w:val="single" w:sz="4" w:space="0" w:color="000000"/>
            </w:tcBorders>
            <w:tcMar>
              <w:top w:w="55" w:type="dxa"/>
              <w:bottom w:w="55" w:type="dxa"/>
            </w:tcMar>
            <w:vAlign w:val="center"/>
          </w:tcPr>
          <w:p w14:paraId="16F4B0EB" w14:textId="77777777" w:rsidR="00183F17" w:rsidRDefault="00183F17" w:rsidP="00DE13FE">
            <w:pPr>
              <w:pStyle w:val="TCTableBody"/>
              <w:spacing w:before="0" w:after="0"/>
              <w:jc w:val="center"/>
            </w:pPr>
            <w:r>
              <w:t>Dihydroxyacetone phosphate</w:t>
            </w:r>
          </w:p>
        </w:tc>
        <w:tc>
          <w:tcPr>
            <w:tcW w:w="1003" w:type="pct"/>
            <w:tcBorders>
              <w:left w:val="single" w:sz="4" w:space="0" w:color="000000"/>
              <w:bottom w:val="single" w:sz="4" w:space="0" w:color="000000"/>
            </w:tcBorders>
            <w:tcMar>
              <w:top w:w="55" w:type="dxa"/>
              <w:left w:w="55" w:type="dxa"/>
              <w:bottom w:w="55" w:type="dxa"/>
              <w:right w:w="55" w:type="dxa"/>
            </w:tcMar>
            <w:vAlign w:val="center"/>
          </w:tcPr>
          <w:p w14:paraId="4433E350" w14:textId="77777777" w:rsidR="00183F17" w:rsidRDefault="00183F17" w:rsidP="00DE13FE">
            <w:pPr>
              <w:pStyle w:val="TCTableBody"/>
              <w:spacing w:before="0" w:after="0"/>
              <w:jc w:val="center"/>
            </w:pPr>
            <w:r>
              <w:t>3.06</w:t>
            </w:r>
          </w:p>
          <w:p w14:paraId="15A459E5" w14:textId="77777777" w:rsidR="00183F17" w:rsidRDefault="00183F17" w:rsidP="00DE13FE">
            <w:pPr>
              <w:pStyle w:val="TCTableBody"/>
              <w:spacing w:before="0" w:after="0"/>
              <w:jc w:val="center"/>
            </w:pPr>
            <w:r>
              <w:t>(0.306)</w:t>
            </w:r>
          </w:p>
        </w:tc>
        <w:tc>
          <w:tcPr>
            <w:tcW w:w="918" w:type="pct"/>
            <w:tcBorders>
              <w:left w:val="single" w:sz="4" w:space="0" w:color="000000"/>
              <w:bottom w:val="single" w:sz="4" w:space="0" w:color="000000"/>
            </w:tcBorders>
            <w:tcMar>
              <w:top w:w="55" w:type="dxa"/>
              <w:left w:w="55" w:type="dxa"/>
              <w:bottom w:w="55" w:type="dxa"/>
              <w:right w:w="55" w:type="dxa"/>
            </w:tcMar>
            <w:vAlign w:val="center"/>
          </w:tcPr>
          <w:p w14:paraId="5D1953E5" w14:textId="77777777" w:rsidR="00183F17" w:rsidRDefault="00183F17" w:rsidP="00DE13FE">
            <w:pPr>
              <w:pStyle w:val="TCTableBody"/>
              <w:spacing w:before="0" w:after="0"/>
              <w:jc w:val="center"/>
            </w:pPr>
            <w:r>
              <w:t>20</w:t>
            </w:r>
            <w:r>
              <w:br/>
              <w:t>(1)</w:t>
            </w:r>
            <w:r>
              <w:rPr>
                <w:vertAlign w:val="superscript"/>
              </w:rPr>
              <w:t>b</w:t>
            </w:r>
          </w:p>
        </w:tc>
        <w:tc>
          <w:tcPr>
            <w:tcW w:w="1002" w:type="pct"/>
            <w:tcBorders>
              <w:left w:val="single" w:sz="4" w:space="0" w:color="000000"/>
              <w:bottom w:val="single" w:sz="4" w:space="0" w:color="000000"/>
            </w:tcBorders>
            <w:tcMar>
              <w:top w:w="55" w:type="dxa"/>
              <w:left w:w="55" w:type="dxa"/>
              <w:bottom w:w="55" w:type="dxa"/>
              <w:right w:w="55" w:type="dxa"/>
            </w:tcMar>
            <w:vAlign w:val="center"/>
          </w:tcPr>
          <w:p w14:paraId="2FB470C1" w14:textId="485681F9" w:rsidR="00183F17" w:rsidRDefault="003242CF" w:rsidP="00DE13FE">
            <w:pPr>
              <w:pStyle w:val="TCTableBody"/>
              <w:spacing w:before="0" w:after="0"/>
              <w:jc w:val="center"/>
            </w:pPr>
            <w:r>
              <w:t>Weak</w:t>
            </w:r>
            <w:r>
              <w:br/>
              <w:t>(WMCM)</w:t>
            </w:r>
          </w:p>
        </w:tc>
      </w:tr>
    </w:tbl>
    <w:p w14:paraId="605B651D" w14:textId="58667CED" w:rsidR="00ED37ED" w:rsidRDefault="00183F17" w:rsidP="0048739F">
      <w:pPr>
        <w:pStyle w:val="TCTableBody"/>
        <w:spacing w:before="0" w:after="120"/>
      </w:pPr>
      <w:proofErr w:type="spellStart"/>
      <w:r w:rsidRPr="00FF1DBC">
        <w:rPr>
          <w:vertAlign w:val="superscript"/>
        </w:rPr>
        <w:t>a</w:t>
      </w:r>
      <w:r w:rsidRPr="00FF1DBC">
        <w:t>Uncertainty</w:t>
      </w:r>
      <w:proofErr w:type="spellEnd"/>
      <w:r w:rsidR="003242CF">
        <w:t xml:space="preserve"> is in parentheses and is</w:t>
      </w:r>
      <w:r w:rsidRPr="00FF1DBC">
        <w:t xml:space="preserve"> propagated from uncertainties in reagent masses and volumes used during sample preparation. Extra significant digits included to avoid systematic rounding errors in the statistical model.</w:t>
      </w:r>
      <w:r w:rsidRPr="00FF1DBC">
        <w:rPr>
          <w:vertAlign w:val="superscript"/>
        </w:rPr>
        <w:t xml:space="preserve"> </w:t>
      </w:r>
      <w:proofErr w:type="spellStart"/>
      <w:r w:rsidRPr="00FF1DBC">
        <w:rPr>
          <w:vertAlign w:val="superscript"/>
        </w:rPr>
        <w:t>b</w:t>
      </w:r>
      <w:r w:rsidRPr="00FF1DBC">
        <w:t>Determined</w:t>
      </w:r>
      <w:proofErr w:type="spellEnd"/>
      <w:r w:rsidRPr="00FF1DBC">
        <w:t xml:space="preserve"> at 37 °C with </w:t>
      </w:r>
      <w:r w:rsidR="00ED37ED">
        <w:t>ITC</w:t>
      </w:r>
      <w:r w:rsidRPr="00FF1DBC">
        <w:t xml:space="preserve"> as measured in SI </w:t>
      </w:r>
      <w:r w:rsidR="00B573D6">
        <w:t>F</w:t>
      </w:r>
      <w:r w:rsidRPr="00FF1DBC">
        <w:t xml:space="preserve">igure 1 and SI </w:t>
      </w:r>
      <w:r w:rsidR="00B573D6">
        <w:t>T</w:t>
      </w:r>
      <w:r w:rsidRPr="00FF1DBC">
        <w:t>able 2. Error is the propagated standard error in the fit parameters.</w:t>
      </w:r>
      <w:r w:rsidRPr="00FF1DBC">
        <w:rPr>
          <w:vertAlign w:val="superscript"/>
        </w:rPr>
        <w:t xml:space="preserve"> </w:t>
      </w:r>
      <w:proofErr w:type="spellStart"/>
      <w:r w:rsidRPr="00FF1DBC">
        <w:rPr>
          <w:vertAlign w:val="superscript"/>
        </w:rPr>
        <w:t>c</w:t>
      </w:r>
      <w:r w:rsidRPr="00FF1DBC">
        <w:t>Determined</w:t>
      </w:r>
      <w:proofErr w:type="spellEnd"/>
      <w:r w:rsidRPr="00FF1DBC">
        <w:t xml:space="preserve"> at 37 °C with HQS emission as measured in the SI </w:t>
      </w:r>
      <w:r w:rsidR="00B573D6">
        <w:t>F</w:t>
      </w:r>
      <w:r w:rsidRPr="00FF1DBC">
        <w:t xml:space="preserve">igure 2 and SI </w:t>
      </w:r>
      <w:r w:rsidR="00B573D6">
        <w:t>T</w:t>
      </w:r>
      <w:r w:rsidRPr="00FF1DBC">
        <w:t>able 3. Error is the propagated standard error in the fit parameters.</w:t>
      </w:r>
      <w:r w:rsidRPr="00FF1DBC">
        <w:rPr>
          <w:b/>
          <w:vertAlign w:val="superscript"/>
        </w:rPr>
        <w:t xml:space="preserve"> </w:t>
      </w:r>
      <w:proofErr w:type="spellStart"/>
      <w:r w:rsidRPr="00FF1DBC">
        <w:rPr>
          <w:bCs/>
          <w:vertAlign w:val="superscript"/>
        </w:rPr>
        <w:t>d</w:t>
      </w:r>
      <w:r w:rsidRPr="00FF1DBC">
        <w:rPr>
          <w:bCs/>
        </w:rPr>
        <w:t>No</w:t>
      </w:r>
      <w:proofErr w:type="spellEnd"/>
      <w:r w:rsidRPr="00FF1DBC">
        <w:rPr>
          <w:bCs/>
        </w:rPr>
        <w:t xml:space="preserve"> binding observed as per SI </w:t>
      </w:r>
      <w:r w:rsidR="00B573D6">
        <w:rPr>
          <w:bCs/>
        </w:rPr>
        <w:t>F</w:t>
      </w:r>
      <w:r w:rsidRPr="00FF1DBC">
        <w:rPr>
          <w:bCs/>
        </w:rPr>
        <w:t>igure 2</w:t>
      </w:r>
      <w:r w:rsidRPr="00FF1DBC">
        <w:rPr>
          <w:b/>
        </w:rPr>
        <w:t>.</w:t>
      </w:r>
      <w:r w:rsidRPr="00FF1DBC">
        <w:rPr>
          <w:b/>
          <w:vertAlign w:val="superscript"/>
        </w:rPr>
        <w:t xml:space="preserve"> </w:t>
      </w:r>
      <w:proofErr w:type="spellStart"/>
      <w:r w:rsidRPr="00FF1DBC">
        <w:rPr>
          <w:vertAlign w:val="superscript"/>
        </w:rPr>
        <w:t>e</w:t>
      </w:r>
      <w:r w:rsidRPr="00FF1DBC">
        <w:t>Metabolites</w:t>
      </w:r>
      <w:proofErr w:type="spellEnd"/>
      <w:r w:rsidRPr="00FF1DBC">
        <w:t xml:space="preserve"> with </w:t>
      </w:r>
      <w:r w:rsidRPr="00FF1DBC">
        <w:rPr>
          <w:i/>
          <w:iCs/>
        </w:rPr>
        <w:t>K</w:t>
      </w:r>
      <w:r w:rsidRPr="00FF1DBC">
        <w:rPr>
          <w:i/>
          <w:iCs/>
          <w:vertAlign w:val="subscript"/>
        </w:rPr>
        <w:t>D</w:t>
      </w:r>
      <w:r w:rsidRPr="00FF1DBC">
        <w:t>s for Mg</w:t>
      </w:r>
      <w:r w:rsidRPr="00FF1DBC">
        <w:rPr>
          <w:vertAlign w:val="superscript"/>
        </w:rPr>
        <w:t>2+</w:t>
      </w:r>
      <w:r w:rsidRPr="00FF1DBC">
        <w:t xml:space="preserve"> less than </w:t>
      </w:r>
      <w:r w:rsidR="00A15BCB">
        <w:t>the free Mg</w:t>
      </w:r>
      <w:r w:rsidR="00A15BCB" w:rsidRPr="00A15BCB">
        <w:rPr>
          <w:vertAlign w:val="superscript"/>
        </w:rPr>
        <w:t>2+</w:t>
      </w:r>
      <w:r w:rsidR="00A15BCB">
        <w:t xml:space="preserve"> concentration in </w:t>
      </w:r>
      <w:r w:rsidR="00A15BCB" w:rsidRPr="00A15BCB">
        <w:rPr>
          <w:i/>
        </w:rPr>
        <w:t>E. coli</w:t>
      </w:r>
      <w:r w:rsidR="00A15BCB">
        <w:t xml:space="preserve"> of </w:t>
      </w:r>
      <w:r w:rsidRPr="00FF1DBC">
        <w:t>2 mM</w:t>
      </w:r>
      <w:r w:rsidR="003242CF">
        <w:t xml:space="preserve"> (top</w:t>
      </w:r>
      <w:r w:rsidR="006319A1">
        <w:t xml:space="preserve"> rows of table</w:t>
      </w:r>
      <w:r w:rsidR="003242CF">
        <w:t>)</w:t>
      </w:r>
      <w:r w:rsidRPr="00FF1DBC">
        <w:t xml:space="preserve"> are considered strong Mg</w:t>
      </w:r>
      <w:r w:rsidRPr="00FF1DBC">
        <w:rPr>
          <w:vertAlign w:val="superscript"/>
        </w:rPr>
        <w:t>2+</w:t>
      </w:r>
      <w:r w:rsidRPr="00FF1DBC">
        <w:t xml:space="preserve"> chelators</w:t>
      </w:r>
      <w:r w:rsidR="006319A1">
        <w:t xml:space="preserve"> and denoted “Strong”</w:t>
      </w:r>
      <w:r w:rsidRPr="00FF1DBC">
        <w:t xml:space="preserve"> and </w:t>
      </w:r>
      <w:r w:rsidRPr="00FF1DBC">
        <w:rPr>
          <w:i/>
          <w:iCs/>
        </w:rPr>
        <w:t>K</w:t>
      </w:r>
      <w:r w:rsidRPr="00FF1DBC">
        <w:rPr>
          <w:i/>
          <w:iCs/>
          <w:vertAlign w:val="subscript"/>
        </w:rPr>
        <w:t>D</w:t>
      </w:r>
      <w:r w:rsidRPr="00FF1DBC">
        <w:t xml:space="preserve">s greater than 2 mM </w:t>
      </w:r>
      <w:r w:rsidR="003242CF">
        <w:t>(bottom</w:t>
      </w:r>
      <w:r w:rsidR="006319A1">
        <w:t xml:space="preserve"> rows of table</w:t>
      </w:r>
      <w:r w:rsidR="003242CF">
        <w:t xml:space="preserve">) </w:t>
      </w:r>
      <w:r w:rsidRPr="00FF1DBC">
        <w:t>are considered weak Mg</w:t>
      </w:r>
      <w:r w:rsidRPr="00FF1DBC">
        <w:rPr>
          <w:vertAlign w:val="superscript"/>
        </w:rPr>
        <w:t>2+</w:t>
      </w:r>
      <w:r w:rsidRPr="00FF1DBC">
        <w:t xml:space="preserve"> chelators</w:t>
      </w:r>
      <w:r w:rsidR="006319A1">
        <w:t xml:space="preserve"> and denoted “Weak”</w:t>
      </w:r>
      <w:r w:rsidRPr="00FF1DBC">
        <w:t xml:space="preserve">. </w:t>
      </w:r>
      <w:r w:rsidR="00561FB8">
        <w:t>S</w:t>
      </w:r>
      <w:r w:rsidRPr="00FF1DBC">
        <w:t>ub-artificial cytoplasms comp</w:t>
      </w:r>
      <w:r w:rsidR="00561FB8">
        <w:t>ri</w:t>
      </w:r>
      <w:r w:rsidRPr="00FF1DBC">
        <w:t>sing Eco80, nucleotide triphosphate-chelated Mg</w:t>
      </w:r>
      <w:r w:rsidRPr="00FF1DBC">
        <w:rPr>
          <w:vertAlign w:val="superscript"/>
        </w:rPr>
        <w:t>2+</w:t>
      </w:r>
      <w:r w:rsidR="00ED37ED">
        <w:t xml:space="preserve"> </w:t>
      </w:r>
      <w:r w:rsidR="00561FB8">
        <w:t xml:space="preserve">(NTPCM) </w:t>
      </w:r>
      <w:r w:rsidRPr="00FF1DBC">
        <w:t>and weak metabolite-chelated Mg</w:t>
      </w:r>
      <w:r w:rsidRPr="00FF1DBC">
        <w:rPr>
          <w:vertAlign w:val="superscript"/>
        </w:rPr>
        <w:t>2+</w:t>
      </w:r>
      <w:r w:rsidR="00561FB8">
        <w:t xml:space="preserve"> (WMCM) are noted</w:t>
      </w:r>
      <w:r w:rsidRPr="00FF1DBC">
        <w:t>.</w:t>
      </w:r>
    </w:p>
    <w:p w14:paraId="22EFD08F" w14:textId="0044897E" w:rsidR="00183F17" w:rsidRPr="00F81B12" w:rsidRDefault="00183F17" w:rsidP="00F81B12">
      <w:pPr>
        <w:pStyle w:val="TAMainText"/>
        <w:rPr>
          <w:b/>
          <w:bCs/>
        </w:rPr>
      </w:pPr>
      <w:r w:rsidRPr="00F81B12">
        <w:rPr>
          <w:b/>
          <w:bCs/>
        </w:rPr>
        <w:t>Results</w:t>
      </w:r>
    </w:p>
    <w:p w14:paraId="06E43C2D" w14:textId="53DEBC6F" w:rsidR="00935500" w:rsidRPr="00F81B12" w:rsidRDefault="00935500" w:rsidP="00F81B12">
      <w:pPr>
        <w:pStyle w:val="TAMainText"/>
        <w:rPr>
          <w:i/>
          <w:iCs/>
        </w:rPr>
      </w:pPr>
      <w:r w:rsidRPr="00F81B12">
        <w:rPr>
          <w:i/>
          <w:iCs/>
        </w:rPr>
        <w:t>Eco80: An artificial cytoplasm containing 80% of E. coli metabolites</w:t>
      </w:r>
    </w:p>
    <w:p w14:paraId="7CE531AE" w14:textId="42E326DA" w:rsidR="00935500" w:rsidRPr="00935500" w:rsidRDefault="00935500" w:rsidP="00F81B12">
      <w:pPr>
        <w:pStyle w:val="TAMainText"/>
      </w:pPr>
      <w:r w:rsidRPr="00935500">
        <w:rPr>
          <w:i/>
          <w:iCs/>
        </w:rPr>
        <w:t xml:space="preserve">E. coli </w:t>
      </w:r>
      <w:r w:rsidRPr="00935500">
        <w:t xml:space="preserve">cells contain hundreds of </w:t>
      </w:r>
      <w:r w:rsidR="00F614F1">
        <w:t xml:space="preserve">different </w:t>
      </w:r>
      <w:r w:rsidRPr="00935500">
        <w:t>metabolites (~240 mM total),</w:t>
      </w:r>
      <w:r w:rsidRPr="00935500">
        <w:fldChar w:fldCharType="begin"/>
      </w:r>
      <w:r w:rsidR="001D529D">
        <w:instrText xml:space="preserve"> ADDIN ZOTERO_ITEM CSL_CITATION {"citationID":"aqdge9456g","properties":{"formattedCitation":"\\super 26\\nosupersub{}","plainCitation":"26","noteIndex":0},"citationItems":[{"id":39,"uris":["http://zotero.org/users/4485201/items/JC52LUSE"],"itemData":{"id":39,"type":"article-journal","abstract":"Absolute metabolite concentrations are critical to a quantitative understanding of cellular metabolism, as concentrations impact both the free energies and rates of metabolic reactions. Here we use LC-MS/MS to quantify more than 100 metabolite concentrations in aerobic, exponentially growing Escherichia coli with glucose, glycerol or acetate as the carbon source. The total observed intracellular metabolite pool was approximately 300 mM. A small number of metabolites dominate the metabolome on a molar basis, with glutamate being the most abundant. Metabolite concentration exceeds Km for most substrate-enzyme pairs. An exception is lower glycolysis, where concentrations of intermediates are near the Km of their consuming enzymes and all reactions are near equilibrium. This may facilitate efficient flux reversibility given thermodynamic and osmotic constraints. The data and analyses presented here highlight the ability to identify organizing metabolic principles from systems-level absolute metabolite concentration data.","container-title":"Nature Chemical Biology","DOI":"10.1038/nchembio.186","ISSN":"1552-4469","issue":"8","language":"en","license":"2009 Nature Publishing Group","page":"593-599","source":"www.nature.com","title":"Absolute metabolite concentrations and implied enzyme active site occupancy in &lt;i&gt;Escherichia coli&lt;/i&gt;","volume":"5","author":[{"family":"Bennett","given":"Bryson D."},{"family":"Kimball","given":"Elizabeth H."},{"family":"Gao","given":"Melissa"},{"family":"Osterhout","given":"Robin"},{"family":"Van Dien","given":"Stephen J."},{"family":"Rabinowitz","given":"Joshua D."}],"issued":{"date-parts":[["2009",8]]}}}],"schema":"https://github.com/citation-style-language/schema/raw/master/csl-citation.json"} </w:instrText>
      </w:r>
      <w:r w:rsidRPr="00935500">
        <w:fldChar w:fldCharType="separate"/>
      </w:r>
      <w:r w:rsidR="001D529D" w:rsidRPr="001D529D">
        <w:rPr>
          <w:szCs w:val="24"/>
          <w:vertAlign w:val="superscript"/>
        </w:rPr>
        <w:t>26</w:t>
      </w:r>
      <w:r w:rsidRPr="00935500">
        <w:fldChar w:fldCharType="end"/>
      </w:r>
      <w:r w:rsidRPr="00935500">
        <w:t xml:space="preserve"> which is too many to test systematically. However, the 15 most abundant metabolites in </w:t>
      </w:r>
      <w:r w:rsidRPr="00935500">
        <w:rPr>
          <w:i/>
          <w:iCs/>
        </w:rPr>
        <w:t>E. coli</w:t>
      </w:r>
      <w:r w:rsidRPr="00935500">
        <w:t xml:space="preserve">, an </w:t>
      </w:r>
      <w:proofErr w:type="gramStart"/>
      <w:r w:rsidRPr="00935500">
        <w:t>experimentally</w:t>
      </w:r>
      <w:r w:rsidR="00E73EC8">
        <w:t>-</w:t>
      </w:r>
      <w:r w:rsidRPr="00935500">
        <w:t>manageable</w:t>
      </w:r>
      <w:proofErr w:type="gramEnd"/>
      <w:r w:rsidRPr="00935500">
        <w:t xml:space="preserve"> number, comprise </w:t>
      </w:r>
      <w:r w:rsidR="00887B22">
        <w:t xml:space="preserve">a full </w:t>
      </w:r>
      <w:r w:rsidRPr="00935500">
        <w:t>80% (195 mM) of</w:t>
      </w:r>
      <w:r w:rsidR="001E32A0">
        <w:t xml:space="preserve"> the</w:t>
      </w:r>
      <w:r w:rsidRPr="00935500">
        <w:t xml:space="preserve"> total metabolites (Figure 1A). We thus sought to prepare Eco80</w:t>
      </w:r>
      <w:r w:rsidRPr="00935500">
        <w:rPr>
          <w:i/>
          <w:iCs/>
        </w:rPr>
        <w:t>,</w:t>
      </w:r>
      <w:r w:rsidRPr="00935500">
        <w:t xml:space="preserve"> an artificial cytoplasm containing biological concentrations of the 15 most abundant metabolites in </w:t>
      </w:r>
      <w:r w:rsidRPr="00935500">
        <w:rPr>
          <w:i/>
          <w:iCs/>
        </w:rPr>
        <w:t>E. coli</w:t>
      </w:r>
      <w:r w:rsidRPr="00935500">
        <w:t xml:space="preserve"> (Table 1).</w:t>
      </w:r>
    </w:p>
    <w:p w14:paraId="7FAFEE45" w14:textId="25CB0E50" w:rsidR="00935500" w:rsidRPr="00935500" w:rsidRDefault="00935500" w:rsidP="00F81B12">
      <w:pPr>
        <w:pStyle w:val="TAMainText"/>
      </w:pPr>
      <w:r w:rsidRPr="00935500">
        <w:t xml:space="preserve">Eco80 was prepared at a 2x concentration so that it could be diluted into other reagents and contain physiological concentrations of monovalent metal ions at pH 7.0 (see </w:t>
      </w:r>
      <w:r w:rsidR="00887B22">
        <w:t>S</w:t>
      </w:r>
      <w:r w:rsidRPr="00935500">
        <w:t xml:space="preserve">upplementary </w:t>
      </w:r>
      <w:r w:rsidR="00887B22">
        <w:t>I</w:t>
      </w:r>
      <w:r w:rsidRPr="00935500">
        <w:t xml:space="preserve">nformation (SI) </w:t>
      </w:r>
      <w:r w:rsidR="00C65333">
        <w:t>T</w:t>
      </w:r>
      <w:r w:rsidRPr="00935500">
        <w:t xml:space="preserve">able 1 for details). Briefly, all metabolites in Eco80 </w:t>
      </w:r>
      <w:r w:rsidR="00916F02">
        <w:t>we</w:t>
      </w:r>
      <w:r w:rsidRPr="00935500">
        <w:t xml:space="preserve">re zwitterions or negatively charged near physiological pH 7, </w:t>
      </w:r>
      <w:r w:rsidR="00887B22">
        <w:t>the latter</w:t>
      </w:r>
      <w:r w:rsidRPr="00935500">
        <w:t xml:space="preserve"> requir</w:t>
      </w:r>
      <w:r w:rsidR="00887B22">
        <w:t>ing</w:t>
      </w:r>
      <w:r w:rsidRPr="00935500">
        <w:t xml:space="preserve"> electrostatic neutralization with </w:t>
      </w:r>
      <w:r w:rsidR="00916F02">
        <w:t xml:space="preserve">monovalent </w:t>
      </w:r>
      <w:r w:rsidRPr="00935500">
        <w:t>metal ions. Metabolite salts and free acids were prepared to a final 2x</w:t>
      </w:r>
      <w:r w:rsidR="001E32A0">
        <w:t xml:space="preserve"> </w:t>
      </w:r>
      <w:r w:rsidRPr="00935500">
        <w:t>concentration, and the amount of Na</w:t>
      </w:r>
      <w:r w:rsidRPr="00935500">
        <w:rPr>
          <w:vertAlign w:val="superscript"/>
        </w:rPr>
        <w:t>+</w:t>
      </w:r>
      <w:r w:rsidRPr="00935500">
        <w:t xml:space="preserve"> and K</w:t>
      </w:r>
      <w:r w:rsidRPr="00935500">
        <w:rPr>
          <w:vertAlign w:val="superscript"/>
        </w:rPr>
        <w:t>+</w:t>
      </w:r>
      <w:r w:rsidRPr="00935500">
        <w:t xml:space="preserve"> added with each metabolite was recorded. Next, the pH of the 2x</w:t>
      </w:r>
      <w:r w:rsidR="001E32A0">
        <w:t xml:space="preserve"> </w:t>
      </w:r>
      <w:r w:rsidRPr="00935500">
        <w:t>stock was adjusted to pH 7.0 using NaOH, and the amount of Na</w:t>
      </w:r>
      <w:r w:rsidRPr="00935500">
        <w:rPr>
          <w:vertAlign w:val="superscript"/>
        </w:rPr>
        <w:t>+</w:t>
      </w:r>
      <w:r w:rsidRPr="00935500">
        <w:t xml:space="preserve"> was recorded. Lastly, NaCl and KCl were added to final</w:t>
      </w:r>
      <w:r w:rsidR="00887B22">
        <w:t xml:space="preserve"> concentrations of</w:t>
      </w:r>
      <w:r w:rsidRPr="00935500">
        <w:t xml:space="preserve"> 480 mM Na</w:t>
      </w:r>
      <w:r w:rsidRPr="00935500">
        <w:rPr>
          <w:vertAlign w:val="superscript"/>
        </w:rPr>
        <w:t>+</w:t>
      </w:r>
      <w:r w:rsidRPr="00935500">
        <w:t xml:space="preserve"> and 280 mM K</w:t>
      </w:r>
      <w:r w:rsidRPr="00935500">
        <w:rPr>
          <w:vertAlign w:val="superscript"/>
        </w:rPr>
        <w:t>+</w:t>
      </w:r>
      <w:r w:rsidRPr="00935500">
        <w:t>, twice the physiological value of 240 mM Na</w:t>
      </w:r>
      <w:r w:rsidRPr="00935500">
        <w:rPr>
          <w:vertAlign w:val="superscript"/>
        </w:rPr>
        <w:t>+</w:t>
      </w:r>
      <w:r w:rsidRPr="00935500">
        <w:t xml:space="preserve"> and 140 mM K</w:t>
      </w:r>
      <w:r w:rsidRPr="00935500">
        <w:rPr>
          <w:vertAlign w:val="superscript"/>
        </w:rPr>
        <w:t>+</w:t>
      </w:r>
      <w:r w:rsidRPr="00935500">
        <w:t>.</w:t>
      </w:r>
      <w:r w:rsidR="008F73F4">
        <w:fldChar w:fldCharType="begin"/>
      </w:r>
      <w:r w:rsidR="001D529D">
        <w:instrText xml:space="preserve"> ADDIN ZOTERO_ITEM CSL_CITATION {"citationID":"jKLCRLpc","properties":{"formattedCitation":"\\super 6\\nosupersub{}","plainCitation":"6","noteIndex":0},"citationItems":[{"id":200,"uris":["http://zotero.org/users/4485201/items/SMVQMTX4"],"itemData":{"id":200,"type":"article-journal","abstract":"Abstract\nDeciphering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008F73F4">
        <w:fldChar w:fldCharType="separate"/>
      </w:r>
      <w:r w:rsidR="001D529D" w:rsidRPr="001D529D">
        <w:rPr>
          <w:szCs w:val="24"/>
          <w:vertAlign w:val="superscript"/>
        </w:rPr>
        <w:t>6</w:t>
      </w:r>
      <w:r w:rsidR="008F73F4">
        <w:fldChar w:fldCharType="end"/>
      </w:r>
      <w:r w:rsidRPr="00935500">
        <w:t xml:space="preserve"> The 2x</w:t>
      </w:r>
      <w:r w:rsidR="00E73EC8">
        <w:t>-</w:t>
      </w:r>
      <w:r w:rsidRPr="00935500">
        <w:t xml:space="preserve">concentrated artificial cytoplasm was then diluted into other reagents to </w:t>
      </w:r>
      <w:r w:rsidR="00887B22">
        <w:t>give the</w:t>
      </w:r>
      <w:r w:rsidRPr="00935500">
        <w:t xml:space="preserve"> final 1x concentration</w:t>
      </w:r>
      <w:r w:rsidR="00887B22">
        <w:t xml:space="preserve"> required</w:t>
      </w:r>
      <w:r w:rsidRPr="00935500">
        <w:t xml:space="preserve"> for experiments.</w:t>
      </w:r>
    </w:p>
    <w:p w14:paraId="1B54DC42" w14:textId="3730710F" w:rsidR="00935500" w:rsidRPr="00935500" w:rsidRDefault="00935500" w:rsidP="00F81B12">
      <w:pPr>
        <w:pStyle w:val="TAMainText"/>
      </w:pPr>
      <w:r w:rsidRPr="00935500">
        <w:t xml:space="preserve">Next, we considered how metabolites affect the speciation of </w:t>
      </w:r>
      <w:r w:rsidR="00887B22">
        <w:t>Mg</w:t>
      </w:r>
      <w:r w:rsidR="00887B22" w:rsidRPr="00887B22">
        <w:rPr>
          <w:vertAlign w:val="superscript"/>
        </w:rPr>
        <w:t>2+</w:t>
      </w:r>
      <w:r w:rsidR="00887B22">
        <w:t xml:space="preserve"> between </w:t>
      </w:r>
      <w:r w:rsidRPr="00935500">
        <w:t xml:space="preserve">free and chelated </w:t>
      </w:r>
      <w:r w:rsidR="00887B22">
        <w:t>forms</w:t>
      </w:r>
      <w:r w:rsidRPr="00935500">
        <w:t>. All 15 Eco80 metabolites ha</w:t>
      </w:r>
      <w:r w:rsidR="00887B22">
        <w:t>ve</w:t>
      </w:r>
      <w:r w:rsidRPr="00935500">
        <w:t xml:space="preserve"> functional groups, phosphates</w:t>
      </w:r>
      <w:r w:rsidR="00394149">
        <w:t xml:space="preserve"> and carboxylates</w:t>
      </w:r>
      <w:r w:rsidRPr="00935500">
        <w:t>, that dr</w:t>
      </w:r>
      <w:r w:rsidR="00887B22">
        <w:t>i</w:t>
      </w:r>
      <w:r w:rsidRPr="00935500">
        <w:t>ve chelating interactions with Mg</w:t>
      </w:r>
      <w:r w:rsidRPr="00935500">
        <w:rPr>
          <w:vertAlign w:val="superscript"/>
        </w:rPr>
        <w:t>2+</w:t>
      </w:r>
      <w:r w:rsidRPr="00935500">
        <w:t xml:space="preserve"> ions (Table 1)</w:t>
      </w:r>
      <w:r w:rsidR="00BB1101">
        <w:t>.</w:t>
      </w:r>
      <w:r w:rsidRPr="00935500">
        <w:fldChar w:fldCharType="begin"/>
      </w:r>
      <w:r w:rsidR="001D529D">
        <w:instrText xml:space="preserve"> ADDIN ZOTERO_ITEM CSL_CITATION {"citationID":"a82dv4v8uj","properties":{"formattedCitation":"\\super 22\\nosupersub{}","plainCitation":"22","noteIndex":0},"citationItems":[{"id":399,"uris":["http://zotero.org/users/4485201/items/75JQ5TCG"],"itemData":{"id":399,"type":"article-journal","abstract":"RNA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001D529D" w:rsidRPr="001D529D">
        <w:rPr>
          <w:szCs w:val="24"/>
          <w:vertAlign w:val="superscript"/>
        </w:rPr>
        <w:t>22</w:t>
      </w:r>
      <w:r w:rsidRPr="00935500">
        <w:fldChar w:fldCharType="end"/>
      </w:r>
      <w:r w:rsidRPr="00935500">
        <w:t xml:space="preserve"> </w:t>
      </w:r>
      <w:r w:rsidR="00ED37ED">
        <w:t>We</w:t>
      </w:r>
      <w:r w:rsidR="00BB1101">
        <w:t xml:space="preserve"> </w:t>
      </w:r>
      <w:r w:rsidRPr="00935500">
        <w:t xml:space="preserve">sought </w:t>
      </w:r>
      <w:r w:rsidR="001E32A0">
        <w:t xml:space="preserve">to </w:t>
      </w:r>
      <w:r w:rsidR="00394149">
        <w:t xml:space="preserve">quantify </w:t>
      </w:r>
      <w:r w:rsidRPr="00935500">
        <w:t>Mg</w:t>
      </w:r>
      <w:r w:rsidRPr="00935500">
        <w:rPr>
          <w:vertAlign w:val="superscript"/>
        </w:rPr>
        <w:t>2+</w:t>
      </w:r>
      <w:r w:rsidRPr="00935500">
        <w:t xml:space="preserve"> chelation by the metabolites in</w:t>
      </w:r>
      <w:r w:rsidRPr="00935500">
        <w:rPr>
          <w:i/>
          <w:iCs/>
        </w:rPr>
        <w:t xml:space="preserve"> </w:t>
      </w:r>
      <w:r w:rsidRPr="00935500">
        <w:t>Eco80</w:t>
      </w:r>
      <w:r w:rsidRPr="00935500">
        <w:rPr>
          <w:i/>
          <w:iCs/>
        </w:rPr>
        <w:t xml:space="preserve"> </w:t>
      </w:r>
      <w:r w:rsidRPr="00935500">
        <w:t>at the physiological background</w:t>
      </w:r>
      <w:r w:rsidR="00ED37ED">
        <w:t xml:space="preserve">, since </w:t>
      </w:r>
      <w:r w:rsidR="00ED37ED" w:rsidRPr="00935500">
        <w:t>Mg</w:t>
      </w:r>
      <w:r w:rsidR="00ED37ED" w:rsidRPr="00935500">
        <w:rPr>
          <w:vertAlign w:val="superscript"/>
        </w:rPr>
        <w:t>2+</w:t>
      </w:r>
      <w:r w:rsidR="00ED37ED" w:rsidRPr="00935500">
        <w:t xml:space="preserve"> binding affinity is dependent on environmental factors such as pH</w:t>
      </w:r>
      <w:r w:rsidR="00ED37ED">
        <w:t>,</w:t>
      </w:r>
      <w:r w:rsidR="00ED37ED" w:rsidRPr="00935500">
        <w:t xml:space="preserve"> </w:t>
      </w:r>
      <w:r w:rsidR="00394149">
        <w:t>ionic strength and identify</w:t>
      </w:r>
      <w:r w:rsidR="00ED37ED" w:rsidRPr="00935500">
        <w:t>, and temperature.</w:t>
      </w:r>
      <w:r w:rsidR="00ED37ED" w:rsidRPr="00935500">
        <w:fldChar w:fldCharType="begin"/>
      </w:r>
      <w:r w:rsidR="001D529D">
        <w:instrText xml:space="preserve"> ADDIN ZOTERO_ITEM CSL_CITATION {"citationID":"alqepqopor","properties":{"formattedCitation":"\\super 27\\uc0\\u8211{}33\\nosupersub{}","plainCitation":"27–33","noteIndex":0},"citationItems":[{"id":1505,"uris":["http://zotero.org/users/4485201/items/CRU3NKAX"],"itemData":{"id":1505,"type":"book","abstract":"xiii,469p.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M."}],"accessed":{"date-parts":[["2021",5,28]]},"issued":{"date-parts":[["1974"]]}}},{"id":1802,"uris":["http://zotero.org/users/4485201/items/BCW29Y4X"],"itemData":{"id":1802,"type":"book","abstract":"volumes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2018","ISBN":"978-0-306-35211-9","language":"eng","number-of-pages":"442","publisher":"New York, Plenum Press","source":"Internet Archive","title":"Critical stability constants","URL":"http://archive.org/details/criticalstabilit0002mart","volume":"V2","author":[{"family":"Martell","given":"Arthur E."},{"family":"Smith","given":"Robert M."}],"accessed":{"date-parts":[["2021",5,28]]},"issued":{"date-parts":[["1974"]]}}},{"id":1594,"uris":["http://zotero.org/users/4485201/items/LKCS5ZKV"],"itemData":{"id":1594,"type":"book","abstract":"volumes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2018","ISBN":"978-0-306-35211-9","language":"eng","number-of-pages":"522","publisher":"New York, Plenum Press","source":"Internet Archive","title":"Critical stability constants","URL":"http://archive.org/details/criticalstabilit0003mart","volume":"V3","author":[{"family":"Martell","given":"Arthur E."},{"family":"Smith","given":"Robert M."}],"accessed":{"date-parts":[["2021",5,28]]},"issued":{"date-parts":[["1974"]]}}},{"id":1504,"uris":["http://zotero.org/users/4485201/items/G4XE7C3H"],"itemData":{"id":1504,"type":"book","abstract":"xvii,604p. : 28 cm; Bibliography, p479-556. - Includes index","ISBN":"978-0-306-41005-5","language":"eng","number-of-pages":"634","publisher":"New York ; London : Plenum","source":"Internet Archive","title":"Critical stability constants.","URL":"http://archive.org/details/criticalstabilit0000unse","volume":"V5","author":[{"family":"Martell","given":"Arthur E."},{"family":"Smith","given":"Robert M."}],"accessed":{"date-parts":[["2021",5,28]]},"issued":{"date-parts":[["1982"]]}}},{"id":1884,"uris":["http://zotero.org/users/4485201/items/KGXBUXVQ"],"itemData":{"id":1884,"type":"book","abstract":"1 online resource (643 pages); Vol. 6. Second supplement. c1989; Print version record","ISBN":"978-1-4615-6764-6","language":"eng","number-of-pages":"674","publisher":"New York ; London : Plenum","source":"Internet Archive","title":"Critical stability constants","URL":"http://archive.org/details/criticalstabilit0006smit","volume":"V6","author":[{"family":"Smith","given":"Robert M. (Robert Martin)"},{"family":"Martell","given":"Arthur E."}],"accessed":{"date-parts":[["2021",5,28]]},"issued":{"date-parts":[["1989"]]}}},{"id":1720,"uris":["http://zotero.org/users/4485201/items/25DKWQ9I"],"itemData":{"id":1720,"type":"article-journal","abstract":"Article Critical evaluation of the stability constants of metal complexes of amino acids with polar side chains (Technical Report) was published on January 1, 1995 in the journal Pure and Applied Chemistry (volume 67, issue 7).","container-title":"Pure and Applied Chemistry","DOI":"10.1351/pac199567071117","ISSN":"1365-3075","issue":"7","language":"de","note":"publisher: De Gruyter\nsection: Pure and Applied Chemistry","page":"1117-1240","source":"www.degruyter.com","title":"Critical evaluation of the stability constants of metal complexes of amino acids with polar side chains (Technical Report)","volume":"67","author":[{"family":"Berthon","given":"G."}],"issued":{"date-parts":[["1995",1,1]]}}},{"id":1721,"uris":["http://zotero.org/users/4485201/items/6QJKN5UV"],"itemData":{"id":1721,"type":"webpage","abstract":"NIST Critically Selected Stability Constants of Metal Complexes: Version 8.0This database has been discontinued.","container-title":"NIST","genre":"text","language":"en","note":"Last Modified: 2019-10-28T11:34-04:00","title":"NIST46 Critically Selected Stability Constants of Metal Complexes","URL":"https://www.nist.gov/srd/nist46","author":[{"family":"Martell","given":"Arthur E."},{"family":"Smith","given":"Robert M."}],"accessed":{"date-parts":[["2021",5,25]]},"issued":{"date-parts":[["2013",1,29]]}}}],"schema":"https://github.com/citation-style-language/schema/raw/master/csl-citation.json"} </w:instrText>
      </w:r>
      <w:r w:rsidR="00ED37ED" w:rsidRPr="00935500">
        <w:fldChar w:fldCharType="separate"/>
      </w:r>
      <w:r w:rsidR="001D529D" w:rsidRPr="001D529D">
        <w:rPr>
          <w:szCs w:val="24"/>
          <w:vertAlign w:val="superscript"/>
        </w:rPr>
        <w:t>27–33</w:t>
      </w:r>
      <w:r w:rsidR="00ED37ED" w:rsidRPr="00935500">
        <w:fldChar w:fldCharType="end"/>
      </w:r>
    </w:p>
    <w:p w14:paraId="01649B20" w14:textId="271F953C" w:rsidR="009B0000" w:rsidRDefault="00935500" w:rsidP="00F81B12">
      <w:pPr>
        <w:pStyle w:val="TAMainText"/>
      </w:pPr>
      <w:r w:rsidRPr="00935500">
        <w:t>We determined apparent disassociation constants (</w:t>
      </w:r>
      <w:r w:rsidRPr="00935500">
        <w:rPr>
          <w:i/>
          <w:iCs/>
        </w:rPr>
        <w:t>K</w:t>
      </w:r>
      <w:r w:rsidRPr="00935500">
        <w:rPr>
          <w:i/>
          <w:iCs/>
          <w:vertAlign w:val="subscript"/>
        </w:rPr>
        <w:t>D</w:t>
      </w:r>
      <w:r w:rsidRPr="00935500">
        <w:t xml:space="preserve">) for Eco80 metabolites in a background of 240 mM NaCl, 140 mM KCl, </w:t>
      </w:r>
      <w:r w:rsidR="00394149">
        <w:t xml:space="preserve">and </w:t>
      </w:r>
      <w:r w:rsidRPr="00935500">
        <w:t xml:space="preserve">pH 7.0 buffer at 37 °C (Table 1). Isothermal titration calorimetry (ITC) was used to measure the </w:t>
      </w:r>
      <w:r w:rsidRPr="00935500">
        <w:rPr>
          <w:i/>
          <w:iCs/>
        </w:rPr>
        <w:t>K</w:t>
      </w:r>
      <w:r w:rsidRPr="00935500">
        <w:rPr>
          <w:i/>
          <w:iCs/>
          <w:vertAlign w:val="subscript"/>
        </w:rPr>
        <w:t>D</w:t>
      </w:r>
      <w:r w:rsidRPr="00935500">
        <w:t xml:space="preserve">s for phosphorylated metabolites (SI </w:t>
      </w:r>
      <w:r w:rsidR="00B573D6">
        <w:t>F</w:t>
      </w:r>
      <w:r w:rsidRPr="00935500">
        <w:t xml:space="preserve">igure 1, SI </w:t>
      </w:r>
      <w:r w:rsidR="00B573D6">
        <w:t>T</w:t>
      </w:r>
      <w:r w:rsidRPr="00935500">
        <w:t>able 2). A fluorescence assay, which measures the free Mg</w:t>
      </w:r>
      <w:r w:rsidRPr="00935500">
        <w:rPr>
          <w:vertAlign w:val="superscript"/>
        </w:rPr>
        <w:t xml:space="preserve">2+ </w:t>
      </w:r>
      <w:r w:rsidRPr="00935500">
        <w:t xml:space="preserve">concentration in a sample using the </w:t>
      </w:r>
      <w:r w:rsidR="00916F02">
        <w:t xml:space="preserve">divalent </w:t>
      </w:r>
      <w:r w:rsidRPr="00935500">
        <w:t xml:space="preserve">metal ion-binding dye </w:t>
      </w:r>
      <w:bookmarkStart w:id="6" w:name="page38R_mcid10"/>
      <w:bookmarkStart w:id="7" w:name="_Hlk109892804"/>
      <w:bookmarkEnd w:id="6"/>
      <w:r w:rsidRPr="00935500">
        <w:t>8-</w:t>
      </w:r>
      <w:r w:rsidR="00C65333">
        <w:t>h</w:t>
      </w:r>
      <w:r w:rsidRPr="00935500">
        <w:t>ydroxy-5-quinolinesulfonic</w:t>
      </w:r>
      <w:bookmarkEnd w:id="7"/>
      <w:r w:rsidRPr="00935500">
        <w:t xml:space="preserve"> (HQS) acid,</w:t>
      </w:r>
      <w:r w:rsidRPr="00935500">
        <w:fldChar w:fldCharType="begin"/>
      </w:r>
      <w:r w:rsidR="001D529D">
        <w:instrText xml:space="preserve"> ADDIN ZOTERO_ITEM CSL_CITATION {"citationID":"a1avo779enc","properties":{"formattedCitation":"\\super 34\\nosupersub{}","plainCitation":"34","noteIndex":0},"citationItems":[{"id":405,"uris":["http://zotero.org/users/4485201/items/7LDH5EHM"],"itemData":{"id":405,"type":"chapter","abstract":"The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Pr="00935500">
        <w:fldChar w:fldCharType="separate"/>
      </w:r>
      <w:r w:rsidR="001D529D" w:rsidRPr="001D529D">
        <w:rPr>
          <w:szCs w:val="24"/>
          <w:vertAlign w:val="superscript"/>
        </w:rPr>
        <w:t>34</w:t>
      </w:r>
      <w:r w:rsidRPr="00935500">
        <w:fldChar w:fldCharType="end"/>
      </w:r>
      <w:r w:rsidRPr="00935500">
        <w:t xml:space="preserve"> was used to estimate the </w:t>
      </w:r>
      <w:r w:rsidRPr="00935500">
        <w:rPr>
          <w:i/>
          <w:iCs/>
        </w:rPr>
        <w:t>K</w:t>
      </w:r>
      <w:r w:rsidRPr="00935500">
        <w:rPr>
          <w:i/>
          <w:iCs/>
          <w:vertAlign w:val="subscript"/>
        </w:rPr>
        <w:t>D</w:t>
      </w:r>
      <w:r w:rsidR="003D4161">
        <w:t>s</w:t>
      </w:r>
      <w:r w:rsidRPr="00935500">
        <w:t xml:space="preserve"> for metabolites that did not produce enough heat on binding Mg</w:t>
      </w:r>
      <w:r w:rsidRPr="00935500">
        <w:rPr>
          <w:vertAlign w:val="superscript"/>
        </w:rPr>
        <w:t>2+</w:t>
      </w:r>
      <w:r w:rsidRPr="00935500">
        <w:t xml:space="preserve"> to measure with ITC (SI </w:t>
      </w:r>
      <w:r w:rsidR="00B573D6">
        <w:t>F</w:t>
      </w:r>
      <w:r w:rsidRPr="00935500">
        <w:t xml:space="preserve">igure 2, SI </w:t>
      </w:r>
      <w:r w:rsidR="00B573D6">
        <w:t>T</w:t>
      </w:r>
      <w:r w:rsidRPr="00935500">
        <w:t>able 3). For this assay, Mg</w:t>
      </w:r>
      <w:r w:rsidRPr="00935500">
        <w:rPr>
          <w:vertAlign w:val="superscript"/>
        </w:rPr>
        <w:t>2+</w:t>
      </w:r>
      <w:r w:rsidRPr="00935500">
        <w:t xml:space="preserve"> </w:t>
      </w:r>
      <w:r w:rsidR="00916F02">
        <w:t>wa</w:t>
      </w:r>
      <w:r w:rsidRPr="00935500">
        <w:t>s titrated into HQS solutions in the absence and presence of Mg</w:t>
      </w:r>
      <w:r w:rsidRPr="00935500">
        <w:rPr>
          <w:vertAlign w:val="superscript"/>
        </w:rPr>
        <w:t>2+</w:t>
      </w:r>
      <w:r w:rsidRPr="00935500">
        <w:t xml:space="preserve"> chelators. </w:t>
      </w:r>
      <w:r w:rsidR="00466EA0">
        <w:t>First, e</w:t>
      </w:r>
      <w:r w:rsidRPr="00935500">
        <w:t>mission of HQS as a function of the total Mg</w:t>
      </w:r>
      <w:r w:rsidRPr="00935500">
        <w:rPr>
          <w:vertAlign w:val="superscript"/>
        </w:rPr>
        <w:t>2+</w:t>
      </w:r>
      <w:r w:rsidRPr="00935500">
        <w:t xml:space="preserve"> in the absence of chelators </w:t>
      </w:r>
      <w:r w:rsidR="0004766F">
        <w:t>wa</w:t>
      </w:r>
      <w:r w:rsidRPr="00935500">
        <w:t xml:space="preserve">s </w:t>
      </w:r>
      <w:r w:rsidR="00466EA0">
        <w:t xml:space="preserve">independently performed in each panel and </w:t>
      </w:r>
      <w:r w:rsidRPr="00935500">
        <w:t>fit to a binding model for the binding of Mg</w:t>
      </w:r>
      <w:r w:rsidRPr="00935500">
        <w:rPr>
          <w:vertAlign w:val="superscript"/>
        </w:rPr>
        <w:t>2+</w:t>
      </w:r>
      <w:r w:rsidRPr="00935500">
        <w:t xml:space="preserve"> to HQS (SI </w:t>
      </w:r>
      <w:r w:rsidR="00B573D6">
        <w:t>F</w:t>
      </w:r>
      <w:r w:rsidRPr="00935500">
        <w:t>igure 2 top black data and fit). The free Mg</w:t>
      </w:r>
      <w:r w:rsidRPr="00935500">
        <w:rPr>
          <w:vertAlign w:val="superscript"/>
        </w:rPr>
        <w:t>2+</w:t>
      </w:r>
      <w:r w:rsidRPr="00935500">
        <w:t xml:space="preserve"> concentration, which is equal to the total Mg</w:t>
      </w:r>
      <w:r w:rsidRPr="00935500">
        <w:rPr>
          <w:vertAlign w:val="superscript"/>
        </w:rPr>
        <w:t>2+</w:t>
      </w:r>
      <w:r w:rsidRPr="00935500">
        <w:t xml:space="preserve"> concentration in th</w:t>
      </w:r>
      <w:r w:rsidR="00466EA0">
        <w:t>is case</w:t>
      </w:r>
      <w:r w:rsidRPr="00935500">
        <w:t>, is then associated with the fluorescence emission for each data point using the binding model. This process is repeated in the presence of</w:t>
      </w:r>
      <w:r w:rsidR="001E32A0">
        <w:t xml:space="preserve"> </w:t>
      </w:r>
      <w:r w:rsidRPr="00935500">
        <w:t>chelator, using the no-chelator data to obtain</w:t>
      </w:r>
      <w:r w:rsidR="003D4161">
        <w:t xml:space="preserve"> the</w:t>
      </w:r>
      <w:r w:rsidRPr="00935500">
        <w:t xml:space="preserve"> free Mg</w:t>
      </w:r>
      <w:r w:rsidRPr="00935500">
        <w:rPr>
          <w:vertAlign w:val="superscript"/>
        </w:rPr>
        <w:t>2+</w:t>
      </w:r>
      <w:r w:rsidRPr="00935500">
        <w:t xml:space="preserve"> concentration at any total concentration of Mg</w:t>
      </w:r>
      <w:r w:rsidRPr="00935500">
        <w:rPr>
          <w:vertAlign w:val="superscript"/>
        </w:rPr>
        <w:t>2+</w:t>
      </w:r>
      <w:r w:rsidR="003D4161">
        <w:t xml:space="preserve"> </w:t>
      </w:r>
      <w:r w:rsidR="003D4161" w:rsidRPr="00935500">
        <w:t xml:space="preserve">(SI </w:t>
      </w:r>
      <w:r w:rsidR="00B573D6">
        <w:t>F</w:t>
      </w:r>
      <w:r w:rsidR="003D4161" w:rsidRPr="00935500">
        <w:t>igure 2, bottom)</w:t>
      </w:r>
      <w:r w:rsidRPr="00935500">
        <w:t>. Note that free and total Mg</w:t>
      </w:r>
      <w:r w:rsidRPr="00935500">
        <w:rPr>
          <w:vertAlign w:val="superscript"/>
        </w:rPr>
        <w:t>2+</w:t>
      </w:r>
      <w:r w:rsidRPr="00935500">
        <w:t xml:space="preserve"> concentrations are the same, y=x, in the absence of chelators, and that the data </w:t>
      </w:r>
      <w:r w:rsidR="0004766F">
        <w:t>we</w:t>
      </w:r>
      <w:r w:rsidRPr="00935500">
        <w:t xml:space="preserve">re </w:t>
      </w:r>
      <w:proofErr w:type="gramStart"/>
      <w:r w:rsidRPr="00935500">
        <w:t>right-shifted</w:t>
      </w:r>
      <w:proofErr w:type="gramEnd"/>
      <w:r w:rsidRPr="00935500">
        <w:t xml:space="preserve"> in the presence of chelator</w:t>
      </w:r>
      <w:r w:rsidR="003D4161">
        <w:t>s</w:t>
      </w:r>
      <w:r w:rsidRPr="00935500">
        <w:t>. The affinity of Mg</w:t>
      </w:r>
      <w:r w:rsidRPr="00935500">
        <w:rPr>
          <w:vertAlign w:val="superscript"/>
        </w:rPr>
        <w:t>2+</w:t>
      </w:r>
      <w:r w:rsidRPr="00935500">
        <w:t xml:space="preserve"> binding by metabolite </w:t>
      </w:r>
      <w:r w:rsidR="0004766F">
        <w:t>wa</w:t>
      </w:r>
      <w:r w:rsidRPr="00935500">
        <w:t xml:space="preserve">s </w:t>
      </w:r>
      <w:r w:rsidRPr="00935500">
        <w:lastRenderedPageBreak/>
        <w:t>thus obtained by fitting the free Mg</w:t>
      </w:r>
      <w:r w:rsidRPr="00935500">
        <w:rPr>
          <w:vertAlign w:val="superscript"/>
        </w:rPr>
        <w:t>2+</w:t>
      </w:r>
      <w:r w:rsidRPr="00935500">
        <w:t xml:space="preserve"> concentration as a function of the total Mg</w:t>
      </w:r>
      <w:r w:rsidRPr="00935500">
        <w:rPr>
          <w:vertAlign w:val="superscript"/>
        </w:rPr>
        <w:t>2+</w:t>
      </w:r>
      <w:r w:rsidRPr="00935500">
        <w:t xml:space="preserve"> concentration.</w:t>
      </w:r>
    </w:p>
    <w:p w14:paraId="0D76430E" w14:textId="624DC67A" w:rsidR="00935500" w:rsidRDefault="00935500" w:rsidP="00F81B12">
      <w:pPr>
        <w:pStyle w:val="TAMainText"/>
      </w:pPr>
      <w:r w:rsidRPr="00935500">
        <w:t xml:space="preserve">The binding affinity </w:t>
      </w:r>
      <w:r w:rsidR="00AB0F17">
        <w:t>between</w:t>
      </w:r>
      <w:r w:rsidRPr="00935500">
        <w:t xml:space="preserve"> Eco80 metabolites and Mg</w:t>
      </w:r>
      <w:r w:rsidRPr="00935500">
        <w:rPr>
          <w:vertAlign w:val="superscript"/>
        </w:rPr>
        <w:t>2+</w:t>
      </w:r>
      <w:r w:rsidRPr="00935500">
        <w:t xml:space="preserve"> ranged from strong to negligible</w:t>
      </w:r>
      <w:r w:rsidR="00AB0F17">
        <w:t xml:space="preserve"> (Table 1)</w:t>
      </w:r>
      <w:r w:rsidRPr="00935500">
        <w:t>. The four</w:t>
      </w:r>
      <w:r w:rsidR="00A15BCB">
        <w:t xml:space="preserve"> most abundant</w:t>
      </w:r>
      <w:r w:rsidRPr="00935500">
        <w:t xml:space="preserve"> nucleotide triphosphates, ATP, UTP, GTP, and dTTP, were classified as strong Mg</w:t>
      </w:r>
      <w:r w:rsidRPr="00935500">
        <w:rPr>
          <w:vertAlign w:val="superscript"/>
        </w:rPr>
        <w:t>2+</w:t>
      </w:r>
      <w:r w:rsidRPr="00935500">
        <w:t xml:space="preserve"> binders, with </w:t>
      </w:r>
      <w:r w:rsidRPr="00935500">
        <w:rPr>
          <w:i/>
          <w:iCs/>
        </w:rPr>
        <w:t>K</w:t>
      </w:r>
      <w:r w:rsidRPr="00935500">
        <w:rPr>
          <w:i/>
          <w:iCs/>
          <w:vertAlign w:val="subscript"/>
        </w:rPr>
        <w:t>D</w:t>
      </w:r>
      <w:r w:rsidRPr="00935500">
        <w:t xml:space="preserve"> values ranging from 0.160</w:t>
      </w:r>
      <w:r w:rsidR="00A15BCB">
        <w:t>±0.003 mM</w:t>
      </w:r>
      <w:r w:rsidRPr="00935500">
        <w:t xml:space="preserve"> to 0.28</w:t>
      </w:r>
      <w:r w:rsidR="00A15BCB">
        <w:t>±0.01</w:t>
      </w:r>
      <w:r w:rsidRPr="00935500">
        <w:t xml:space="preserve"> mM, less than the approximate free Mg</w:t>
      </w:r>
      <w:r w:rsidRPr="00935500">
        <w:rPr>
          <w:vertAlign w:val="superscript"/>
        </w:rPr>
        <w:t>2+</w:t>
      </w:r>
      <w:r w:rsidRPr="00935500">
        <w:t xml:space="preserve"> concentration in </w:t>
      </w:r>
      <w:r w:rsidRPr="00935500">
        <w:rPr>
          <w:i/>
          <w:iCs/>
        </w:rPr>
        <w:t>E. coli</w:t>
      </w:r>
      <w:r w:rsidRPr="00935500">
        <w:t xml:space="preserve"> of 2 mM (Table 1). Conversely, 8 metabolites--L-glutamic acid, fructose 1,6-</w:t>
      </w:r>
      <w:r w:rsidR="00C65333">
        <w:t>bisphosphate</w:t>
      </w:r>
      <w:r w:rsidRPr="00935500">
        <w:t>, UDP-N-acetylglucosamine, glucose 6-phosphate, L-aspartic acid, 6-phospho-gluconic acid</w:t>
      </w:r>
      <w:r w:rsidR="00A15BCB">
        <w:t>,</w:t>
      </w:r>
      <w:r w:rsidRPr="00935500">
        <w:t xml:space="preserve"> pyruvic acid, and dihydroxyacetone phosphate--were classified as weak Mg</w:t>
      </w:r>
      <w:r w:rsidRPr="00935500">
        <w:rPr>
          <w:vertAlign w:val="superscript"/>
        </w:rPr>
        <w:t xml:space="preserve">2+ </w:t>
      </w:r>
      <w:r w:rsidRPr="00935500">
        <w:t xml:space="preserve">binders with </w:t>
      </w:r>
      <w:r w:rsidRPr="00935500">
        <w:rPr>
          <w:i/>
          <w:iCs/>
        </w:rPr>
        <w:t>K</w:t>
      </w:r>
      <w:r w:rsidRPr="00935500">
        <w:rPr>
          <w:i/>
          <w:iCs/>
          <w:vertAlign w:val="subscript"/>
        </w:rPr>
        <w:t>D</w:t>
      </w:r>
      <w:r w:rsidRPr="00935500">
        <w:t xml:space="preserve"> values greater than 2 mM (Table 1). Three</w:t>
      </w:r>
      <w:r w:rsidR="00A15BCB">
        <w:t xml:space="preserve"> other</w:t>
      </w:r>
      <w:r w:rsidRPr="00935500">
        <w:t xml:space="preserve"> metabolites--glutathione, L-valine, and L-glutamine--had negligible Mg</w:t>
      </w:r>
      <w:r w:rsidRPr="00935500">
        <w:rPr>
          <w:vertAlign w:val="superscript"/>
        </w:rPr>
        <w:t>2+</w:t>
      </w:r>
      <w:r w:rsidR="00E73EC8">
        <w:t>-</w:t>
      </w:r>
      <w:r w:rsidRPr="00935500">
        <w:t xml:space="preserve">binding properties, as measured with HQS (SI </w:t>
      </w:r>
      <w:r w:rsidR="00B573D6">
        <w:t>F</w:t>
      </w:r>
      <w:r w:rsidRPr="00935500">
        <w:t>igure 2). In an effort to understand the effects of Eco80 on RNA mechanistically, we created two sub-artificial cytoplasms: NTP-chelated Mg</w:t>
      </w:r>
      <w:r w:rsidRPr="00935500">
        <w:rPr>
          <w:vertAlign w:val="superscript"/>
        </w:rPr>
        <w:t>2+</w:t>
      </w:r>
      <w:r w:rsidRPr="00935500">
        <w:t xml:space="preserve"> (NTPCM) and weak metabolite-chelated Mg</w:t>
      </w:r>
      <w:r w:rsidRPr="00935500">
        <w:rPr>
          <w:vertAlign w:val="superscript"/>
        </w:rPr>
        <w:t>2+</w:t>
      </w:r>
      <w:r w:rsidRPr="00935500">
        <w:t xml:space="preserve"> (WMCM), comprised of the strong Mg</w:t>
      </w:r>
      <w:r w:rsidRPr="00935500">
        <w:rPr>
          <w:vertAlign w:val="superscript"/>
        </w:rPr>
        <w:t xml:space="preserve">2+ </w:t>
      </w:r>
      <w:r w:rsidRPr="00935500">
        <w:t xml:space="preserve">chelators (NTPs) and </w:t>
      </w:r>
      <w:r w:rsidR="00EE0F13">
        <w:t xml:space="preserve">the </w:t>
      </w:r>
      <w:r w:rsidRPr="00935500">
        <w:t>weak</w:t>
      </w:r>
      <w:r w:rsidR="00EE0F13">
        <w:t>/non</w:t>
      </w:r>
      <w:r w:rsidRPr="00935500">
        <w:t xml:space="preserve"> Mg</w:t>
      </w:r>
      <w:r w:rsidRPr="00935500">
        <w:rPr>
          <w:vertAlign w:val="superscript"/>
        </w:rPr>
        <w:t>2+</w:t>
      </w:r>
      <w:r w:rsidRPr="00935500">
        <w:t xml:space="preserve"> chelators, respectively (Table 1).</w:t>
      </w:r>
    </w:p>
    <w:p w14:paraId="0D492D33" w14:textId="7A833AD5" w:rsidR="00183F17" w:rsidRDefault="00E73EC8" w:rsidP="007B08CA">
      <w:pPr>
        <w:spacing w:after="0"/>
        <w:jc w:val="center"/>
      </w:pPr>
      <w:r>
        <w:rPr>
          <w:noProof/>
        </w:rPr>
        <w:drawing>
          <wp:inline distT="0" distB="0" distL="0" distR="0" wp14:anchorId="1774FE09" wp14:editId="68308CC0">
            <wp:extent cx="2925714" cy="2834286"/>
            <wp:effectExtent l="0" t="0" r="8255" b="4445"/>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15"/>
                    <a:stretch>
                      <a:fillRect/>
                    </a:stretch>
                  </pic:blipFill>
                  <pic:spPr>
                    <a:xfrm>
                      <a:off x="0" y="0"/>
                      <a:ext cx="2925714" cy="2834286"/>
                    </a:xfrm>
                    <a:prstGeom prst="rect">
                      <a:avLst/>
                    </a:prstGeom>
                  </pic:spPr>
                </pic:pic>
              </a:graphicData>
            </a:graphic>
          </wp:inline>
        </w:drawing>
      </w:r>
    </w:p>
    <w:p w14:paraId="7FBCE925" w14:textId="336BCDAE" w:rsidR="00183F17" w:rsidRPr="001E32A0" w:rsidRDefault="00183F17" w:rsidP="00183F17">
      <w:pPr>
        <w:pStyle w:val="VAFigureCaption"/>
      </w:pPr>
      <w:r w:rsidRPr="009E5F8E">
        <w:t xml:space="preserve">Figure </w:t>
      </w:r>
      <w:proofErr w:type="gramStart"/>
      <w:r w:rsidRPr="009E5F8E">
        <w:t xml:space="preserve">1  </w:t>
      </w:r>
      <w:r w:rsidRPr="00183F17">
        <w:rPr>
          <w:b w:val="0"/>
          <w:bCs w:val="0"/>
        </w:rPr>
        <w:t>Analysis</w:t>
      </w:r>
      <w:proofErr w:type="gramEnd"/>
      <w:r w:rsidRPr="00183F17">
        <w:rPr>
          <w:b w:val="0"/>
          <w:bCs w:val="0"/>
        </w:rPr>
        <w:t xml:space="preserve"> of Mg</w:t>
      </w:r>
      <w:r w:rsidRPr="00183F17">
        <w:rPr>
          <w:b w:val="0"/>
          <w:bCs w:val="0"/>
          <w:vertAlign w:val="superscript"/>
        </w:rPr>
        <w:t>2+</w:t>
      </w:r>
      <w:r w:rsidRPr="00183F17">
        <w:rPr>
          <w:b w:val="0"/>
          <w:bCs w:val="0"/>
        </w:rPr>
        <w:t xml:space="preserve"> speciation in </w:t>
      </w:r>
      <w:r w:rsidRPr="00183F17">
        <w:rPr>
          <w:b w:val="0"/>
          <w:bCs w:val="0"/>
          <w:i/>
          <w:iCs/>
        </w:rPr>
        <w:t xml:space="preserve">E. coli </w:t>
      </w:r>
      <w:r w:rsidRPr="00183F17">
        <w:rPr>
          <w:b w:val="0"/>
          <w:bCs w:val="0"/>
        </w:rPr>
        <w:t>metabolite</w:t>
      </w:r>
      <w:r w:rsidRPr="00183F17">
        <w:rPr>
          <w:b w:val="0"/>
          <w:bCs w:val="0"/>
          <w:vertAlign w:val="superscript"/>
        </w:rPr>
        <w:t xml:space="preserve"> </w:t>
      </w:r>
      <w:r w:rsidRPr="00183F17">
        <w:rPr>
          <w:b w:val="0"/>
          <w:bCs w:val="0"/>
        </w:rPr>
        <w:t xml:space="preserve">mixtures. </w:t>
      </w:r>
      <w:r w:rsidRPr="009E5F8E">
        <w:t>(A)</w:t>
      </w:r>
      <w:r w:rsidRPr="00183F17">
        <w:rPr>
          <w:b w:val="0"/>
          <w:bCs w:val="0"/>
          <w:i/>
        </w:rPr>
        <w:t xml:space="preserve"> E. coli</w:t>
      </w:r>
      <w:r w:rsidRPr="00183F17">
        <w:rPr>
          <w:b w:val="0"/>
          <w:bCs w:val="0"/>
        </w:rPr>
        <w:t xml:space="preserve"> metabolome molar composition. </w:t>
      </w:r>
      <w:r w:rsidR="00887B22">
        <w:rPr>
          <w:b w:val="0"/>
          <w:bCs w:val="0"/>
        </w:rPr>
        <w:t>‘</w:t>
      </w:r>
      <w:r w:rsidRPr="00183F17">
        <w:rPr>
          <w:b w:val="0"/>
          <w:bCs w:val="0"/>
        </w:rPr>
        <w:t>Eco80</w:t>
      </w:r>
      <w:r w:rsidR="00887B22">
        <w:rPr>
          <w:b w:val="0"/>
          <w:bCs w:val="0"/>
        </w:rPr>
        <w:t>’</w:t>
      </w:r>
      <w:r w:rsidRPr="00183F17">
        <w:rPr>
          <w:b w:val="0"/>
          <w:bCs w:val="0"/>
        </w:rPr>
        <w:t xml:space="preserve"> contains the 15 most abundant metabolites</w:t>
      </w:r>
      <w:r w:rsidR="00887B22">
        <w:rPr>
          <w:b w:val="0"/>
          <w:bCs w:val="0"/>
        </w:rPr>
        <w:t xml:space="preserve">, which </w:t>
      </w:r>
      <w:r w:rsidRPr="00183F17">
        <w:rPr>
          <w:b w:val="0"/>
          <w:bCs w:val="0"/>
        </w:rPr>
        <w:t xml:space="preserve">comprise 80% of the </w:t>
      </w:r>
      <w:r w:rsidRPr="00183F17">
        <w:rPr>
          <w:b w:val="0"/>
          <w:bCs w:val="0"/>
          <w:i/>
          <w:iCs/>
        </w:rPr>
        <w:t xml:space="preserve">E. coli </w:t>
      </w:r>
      <w:r w:rsidRPr="00183F17">
        <w:rPr>
          <w:b w:val="0"/>
          <w:bCs w:val="0"/>
        </w:rPr>
        <w:t xml:space="preserve">metabolome. </w:t>
      </w:r>
      <w:r w:rsidR="00887B22">
        <w:rPr>
          <w:b w:val="0"/>
          <w:bCs w:val="0"/>
        </w:rPr>
        <w:t>‘</w:t>
      </w:r>
      <w:r w:rsidRPr="00183F17">
        <w:rPr>
          <w:b w:val="0"/>
          <w:bCs w:val="0"/>
        </w:rPr>
        <w:t>NTPCM</w:t>
      </w:r>
      <w:r w:rsidR="00887B22">
        <w:rPr>
          <w:b w:val="0"/>
          <w:bCs w:val="0"/>
        </w:rPr>
        <w:t>’</w:t>
      </w:r>
      <w:r w:rsidRPr="00183F17">
        <w:rPr>
          <w:b w:val="0"/>
          <w:bCs w:val="0"/>
        </w:rPr>
        <w:t xml:space="preserve"> contains</w:t>
      </w:r>
      <w:r w:rsidR="00887B22">
        <w:rPr>
          <w:b w:val="0"/>
          <w:bCs w:val="0"/>
        </w:rPr>
        <w:t xml:space="preserve"> the</w:t>
      </w:r>
      <w:r w:rsidRPr="00183F17">
        <w:rPr>
          <w:b w:val="0"/>
          <w:bCs w:val="0"/>
        </w:rPr>
        <w:t xml:space="preserve"> four strong Mg</w:t>
      </w:r>
      <w:r w:rsidRPr="00183F17">
        <w:rPr>
          <w:b w:val="0"/>
          <w:bCs w:val="0"/>
          <w:vertAlign w:val="superscript"/>
        </w:rPr>
        <w:t>2+</w:t>
      </w:r>
      <w:r w:rsidRPr="00183F17">
        <w:rPr>
          <w:b w:val="0"/>
          <w:bCs w:val="0"/>
        </w:rPr>
        <w:t xml:space="preserve"> chelating NTPs, and </w:t>
      </w:r>
      <w:r w:rsidR="00887B22">
        <w:rPr>
          <w:b w:val="0"/>
          <w:bCs w:val="0"/>
        </w:rPr>
        <w:t>‘</w:t>
      </w:r>
      <w:r w:rsidRPr="00183F17">
        <w:rPr>
          <w:b w:val="0"/>
          <w:bCs w:val="0"/>
        </w:rPr>
        <w:t>WMCM</w:t>
      </w:r>
      <w:r w:rsidR="00887B22">
        <w:rPr>
          <w:b w:val="0"/>
          <w:bCs w:val="0"/>
        </w:rPr>
        <w:t>’</w:t>
      </w:r>
      <w:r w:rsidRPr="00183F17">
        <w:rPr>
          <w:b w:val="0"/>
          <w:bCs w:val="0"/>
        </w:rPr>
        <w:t xml:space="preserve"> contains 11 other weak Mg</w:t>
      </w:r>
      <w:r w:rsidRPr="00183F17">
        <w:rPr>
          <w:b w:val="0"/>
          <w:bCs w:val="0"/>
          <w:vertAlign w:val="superscript"/>
        </w:rPr>
        <w:t>2+</w:t>
      </w:r>
      <w:r w:rsidR="00887B22" w:rsidRPr="00887B22">
        <w:rPr>
          <w:b w:val="0"/>
          <w:bCs w:val="0"/>
        </w:rPr>
        <w:t>-</w:t>
      </w:r>
      <w:r w:rsidRPr="00183F17">
        <w:rPr>
          <w:b w:val="0"/>
          <w:bCs w:val="0"/>
        </w:rPr>
        <w:t>binding metabolites.</w:t>
      </w:r>
      <w:r w:rsidRPr="009E5F8E">
        <w:t xml:space="preserve"> (B-D)</w:t>
      </w:r>
      <w:r w:rsidRPr="00183F17">
        <w:rPr>
          <w:b w:val="0"/>
          <w:bCs w:val="0"/>
        </w:rPr>
        <w:t xml:space="preserve"> Effect of Mg</w:t>
      </w:r>
      <w:r w:rsidRPr="00183F17">
        <w:rPr>
          <w:b w:val="0"/>
          <w:bCs w:val="0"/>
          <w:vertAlign w:val="superscript"/>
        </w:rPr>
        <w:t>2+</w:t>
      </w:r>
      <w:r w:rsidRPr="00183F17">
        <w:rPr>
          <w:b w:val="0"/>
          <w:bCs w:val="0"/>
        </w:rPr>
        <w:t xml:space="preserve"> on HQS emission with</w:t>
      </w:r>
      <w:r w:rsidR="00B75CD4">
        <w:rPr>
          <w:b w:val="0"/>
          <w:bCs w:val="0"/>
        </w:rPr>
        <w:t>out</w:t>
      </w:r>
      <w:r w:rsidRPr="00183F17">
        <w:rPr>
          <w:b w:val="0"/>
          <w:bCs w:val="0"/>
        </w:rPr>
        <w:t xml:space="preserve"> and with mixtures of metabolites that chelate Mg</w:t>
      </w:r>
      <w:r w:rsidRPr="00183F17">
        <w:rPr>
          <w:b w:val="0"/>
          <w:bCs w:val="0"/>
          <w:vertAlign w:val="superscript"/>
        </w:rPr>
        <w:t>2+</w:t>
      </w:r>
      <w:r w:rsidRPr="00183F17">
        <w:rPr>
          <w:b w:val="0"/>
          <w:bCs w:val="0"/>
        </w:rPr>
        <w:t xml:space="preserve">. Grey lines represent fits to determine the binding constant </w:t>
      </w:r>
      <w:r w:rsidR="00B75CD4">
        <w:rPr>
          <w:b w:val="0"/>
          <w:bCs w:val="0"/>
        </w:rPr>
        <w:t>between</w:t>
      </w:r>
      <w:r w:rsidRPr="00183F17">
        <w:rPr>
          <w:b w:val="0"/>
          <w:bCs w:val="0"/>
        </w:rPr>
        <w:t xml:space="preserve"> Mg</w:t>
      </w:r>
      <w:r w:rsidRPr="00183F17">
        <w:rPr>
          <w:b w:val="0"/>
          <w:bCs w:val="0"/>
          <w:vertAlign w:val="superscript"/>
        </w:rPr>
        <w:t>2+</w:t>
      </w:r>
      <w:r w:rsidRPr="00183F17">
        <w:rPr>
          <w:b w:val="0"/>
          <w:bCs w:val="0"/>
        </w:rPr>
        <w:t xml:space="preserve"> and HQS. </w:t>
      </w:r>
      <w:commentRangeStart w:id="8"/>
      <w:commentRangeStart w:id="9"/>
      <w:r w:rsidRPr="009E5F8E">
        <w:t>(E-G)</w:t>
      </w:r>
      <w:r w:rsidRPr="00183F17">
        <w:rPr>
          <w:b w:val="0"/>
          <w:bCs w:val="0"/>
        </w:rPr>
        <w:t xml:space="preserve"> Relationship between </w:t>
      </w:r>
      <w:r w:rsidR="00B75CD4">
        <w:rPr>
          <w:b w:val="0"/>
          <w:bCs w:val="0"/>
        </w:rPr>
        <w:t>free</w:t>
      </w:r>
      <w:r w:rsidRPr="00183F17">
        <w:rPr>
          <w:b w:val="0"/>
          <w:bCs w:val="0"/>
        </w:rPr>
        <w:t xml:space="preserve"> Mg</w:t>
      </w:r>
      <w:r w:rsidRPr="00183F17">
        <w:rPr>
          <w:b w:val="0"/>
          <w:bCs w:val="0"/>
          <w:vertAlign w:val="superscript"/>
        </w:rPr>
        <w:t>2+</w:t>
      </w:r>
      <w:r w:rsidRPr="00183F17">
        <w:rPr>
          <w:b w:val="0"/>
          <w:bCs w:val="0"/>
        </w:rPr>
        <w:t xml:space="preserve"> concentration and the </w:t>
      </w:r>
      <w:r w:rsidR="00B75CD4">
        <w:rPr>
          <w:b w:val="0"/>
          <w:bCs w:val="0"/>
        </w:rPr>
        <w:t>total</w:t>
      </w:r>
      <w:r w:rsidRPr="00183F17">
        <w:rPr>
          <w:b w:val="0"/>
          <w:bCs w:val="0"/>
        </w:rPr>
        <w:t xml:space="preserve"> Mg</w:t>
      </w:r>
      <w:r w:rsidRPr="00183F17">
        <w:rPr>
          <w:b w:val="0"/>
          <w:bCs w:val="0"/>
          <w:vertAlign w:val="superscript"/>
        </w:rPr>
        <w:t>2+</w:t>
      </w:r>
      <w:r w:rsidRPr="00183F17">
        <w:rPr>
          <w:b w:val="0"/>
          <w:bCs w:val="0"/>
        </w:rPr>
        <w:t xml:space="preserve"> concentration with mixtures of metabolites that chelate Mg</w:t>
      </w:r>
      <w:r w:rsidRPr="00183F17">
        <w:rPr>
          <w:b w:val="0"/>
          <w:bCs w:val="0"/>
          <w:vertAlign w:val="superscript"/>
        </w:rPr>
        <w:t>2+</w:t>
      </w:r>
      <w:r w:rsidRPr="00183F17">
        <w:rPr>
          <w:b w:val="0"/>
          <w:bCs w:val="0"/>
        </w:rPr>
        <w:t xml:space="preserve">. Hex bins represent </w:t>
      </w:r>
      <w:r w:rsidR="00F03E78">
        <w:rPr>
          <w:b w:val="0"/>
          <w:bCs w:val="0"/>
        </w:rPr>
        <w:t>a</w:t>
      </w:r>
      <w:r w:rsidR="00AD32BD">
        <w:rPr>
          <w:b w:val="0"/>
          <w:bCs w:val="0"/>
        </w:rPr>
        <w:t xml:space="preserve"> range of total and free Mg</w:t>
      </w:r>
      <w:r w:rsidR="00AD32BD" w:rsidRPr="00473214">
        <w:rPr>
          <w:b w:val="0"/>
          <w:bCs w:val="0"/>
          <w:vertAlign w:val="superscript"/>
        </w:rPr>
        <w:t>2+</w:t>
      </w:r>
      <w:r w:rsidR="00AD32BD">
        <w:rPr>
          <w:b w:val="0"/>
          <w:bCs w:val="0"/>
        </w:rPr>
        <w:t xml:space="preserve"> concentrations</w:t>
      </w:r>
      <w:r w:rsidRPr="00183F17">
        <w:rPr>
          <w:b w:val="0"/>
          <w:bCs w:val="0"/>
        </w:rPr>
        <w:t xml:space="preserve"> simula</w:t>
      </w:r>
      <w:r w:rsidR="00F03E78">
        <w:rPr>
          <w:b w:val="0"/>
          <w:bCs w:val="0"/>
        </w:rPr>
        <w:t xml:space="preserve">ted </w:t>
      </w:r>
      <w:r w:rsidR="00AD32BD">
        <w:rPr>
          <w:b w:val="0"/>
          <w:bCs w:val="0"/>
        </w:rPr>
        <w:t xml:space="preserve">from </w:t>
      </w:r>
      <w:r w:rsidRPr="00183F17">
        <w:rPr>
          <w:b w:val="0"/>
          <w:bCs w:val="0"/>
        </w:rPr>
        <w:t xml:space="preserve">artificial cytoplasm </w:t>
      </w:r>
      <w:r w:rsidR="00F03E78">
        <w:rPr>
          <w:b w:val="0"/>
          <w:bCs w:val="0"/>
        </w:rPr>
        <w:t>assuming</w:t>
      </w:r>
      <w:r w:rsidRPr="00183F17">
        <w:rPr>
          <w:b w:val="0"/>
          <w:bCs w:val="0"/>
        </w:rPr>
        <w:t xml:space="preserve"> single-site binding</w:t>
      </w:r>
      <w:r w:rsidR="00B361F6">
        <w:rPr>
          <w:b w:val="0"/>
          <w:bCs w:val="0"/>
        </w:rPr>
        <w:t xml:space="preserve"> (colors correspond to density of simulated values in a hex bin</w:t>
      </w:r>
      <w:r w:rsidR="00C65333">
        <w:rPr>
          <w:b w:val="0"/>
          <w:bCs w:val="0"/>
        </w:rPr>
        <w:t>,</w:t>
      </w:r>
      <w:r w:rsidR="00B361F6">
        <w:rPr>
          <w:b w:val="0"/>
          <w:bCs w:val="0"/>
        </w:rPr>
        <w:t xml:space="preserve"> with yellow being most dense and purple being least dense)</w:t>
      </w:r>
      <w:r w:rsidRPr="00183F17">
        <w:rPr>
          <w:b w:val="0"/>
          <w:bCs w:val="0"/>
        </w:rPr>
        <w:t>. Triangle data points</w:t>
      </w:r>
      <w:r w:rsidR="00B75CD4">
        <w:rPr>
          <w:b w:val="0"/>
          <w:bCs w:val="0"/>
        </w:rPr>
        <w:t xml:space="preserve"> (black)</w:t>
      </w:r>
      <w:r w:rsidRPr="00183F17">
        <w:rPr>
          <w:b w:val="0"/>
          <w:bCs w:val="0"/>
        </w:rPr>
        <w:t xml:space="preserve"> are free Mg</w:t>
      </w:r>
      <w:r w:rsidRPr="00183F17">
        <w:rPr>
          <w:b w:val="0"/>
          <w:bCs w:val="0"/>
          <w:vertAlign w:val="superscript"/>
        </w:rPr>
        <w:t>2+</w:t>
      </w:r>
      <w:r w:rsidRPr="00183F17">
        <w:rPr>
          <w:b w:val="0"/>
          <w:bCs w:val="0"/>
        </w:rPr>
        <w:t xml:space="preserve"> concentrations calculated using HQS emission. Black lines were generated using polynomial regression. The red shaded region is the biological free Mg</w:t>
      </w:r>
      <w:r w:rsidRPr="00183F17">
        <w:rPr>
          <w:b w:val="0"/>
          <w:bCs w:val="0"/>
          <w:vertAlign w:val="superscript"/>
        </w:rPr>
        <w:t>2+</w:t>
      </w:r>
      <w:r w:rsidRPr="00183F17">
        <w:rPr>
          <w:b w:val="0"/>
          <w:bCs w:val="0"/>
        </w:rPr>
        <w:t xml:space="preserve"> </w:t>
      </w:r>
      <w:r w:rsidR="00F03E78">
        <w:rPr>
          <w:b w:val="0"/>
          <w:bCs w:val="0"/>
        </w:rPr>
        <w:t>range</w:t>
      </w:r>
      <w:r w:rsidRPr="00183F17">
        <w:rPr>
          <w:b w:val="0"/>
          <w:bCs w:val="0"/>
        </w:rPr>
        <w:t xml:space="preserve"> of 0.5 to 3 mM. The red line is the approximate free Mg</w:t>
      </w:r>
      <w:r w:rsidRPr="00183F17">
        <w:rPr>
          <w:b w:val="0"/>
          <w:bCs w:val="0"/>
          <w:vertAlign w:val="superscript"/>
        </w:rPr>
        <w:t>2+</w:t>
      </w:r>
      <w:r w:rsidRPr="00183F17">
        <w:rPr>
          <w:b w:val="0"/>
          <w:bCs w:val="0"/>
        </w:rPr>
        <w:t xml:space="preserve"> concentration in </w:t>
      </w:r>
      <w:r w:rsidRPr="00183F17">
        <w:rPr>
          <w:b w:val="0"/>
          <w:bCs w:val="0"/>
          <w:i/>
          <w:iCs/>
        </w:rPr>
        <w:t xml:space="preserve">E. coli </w:t>
      </w:r>
      <w:r w:rsidRPr="00183F17">
        <w:rPr>
          <w:b w:val="0"/>
          <w:bCs w:val="0"/>
        </w:rPr>
        <w:t>of 2 mM.</w:t>
      </w:r>
      <w:r w:rsidR="001E32A0">
        <w:rPr>
          <w:b w:val="0"/>
          <w:bCs w:val="0"/>
        </w:rPr>
        <w:t xml:space="preserve"> </w:t>
      </w:r>
      <w:r w:rsidR="00B75CD4">
        <w:rPr>
          <w:b w:val="0"/>
          <w:bCs w:val="0"/>
        </w:rPr>
        <w:t>Downward r</w:t>
      </w:r>
      <w:r w:rsidR="001E32A0">
        <w:rPr>
          <w:b w:val="0"/>
          <w:bCs w:val="0"/>
        </w:rPr>
        <w:t>ed arrows represent the total Mg</w:t>
      </w:r>
      <w:r w:rsidR="001E32A0" w:rsidRPr="001E32A0">
        <w:rPr>
          <w:b w:val="0"/>
          <w:bCs w:val="0"/>
          <w:vertAlign w:val="superscript"/>
        </w:rPr>
        <w:t>2+</w:t>
      </w:r>
      <w:r w:rsidR="001E32A0">
        <w:rPr>
          <w:b w:val="0"/>
          <w:bCs w:val="0"/>
        </w:rPr>
        <w:t>required to maintain 2 mM free Mg</w:t>
      </w:r>
      <w:r w:rsidR="001E32A0" w:rsidRPr="001E32A0">
        <w:rPr>
          <w:b w:val="0"/>
          <w:bCs w:val="0"/>
          <w:vertAlign w:val="superscript"/>
        </w:rPr>
        <w:t>2+</w:t>
      </w:r>
      <w:r w:rsidR="001E32A0">
        <w:rPr>
          <w:b w:val="0"/>
          <w:bCs w:val="0"/>
        </w:rPr>
        <w:t>.</w:t>
      </w:r>
      <w:commentRangeEnd w:id="8"/>
      <w:r w:rsidR="00B75CD4">
        <w:rPr>
          <w:rStyle w:val="CommentReference"/>
          <w:rFonts w:ascii="Liberation Serif" w:eastAsia="Noto Serif CJK SC" w:hAnsi="Liberation Serif" w:cs="Mangal"/>
          <w:b w:val="0"/>
          <w:bCs w:val="0"/>
          <w:kern w:val="2"/>
          <w:lang w:eastAsia="zh-CN" w:bidi="hi-IN"/>
        </w:rPr>
        <w:commentReference w:id="8"/>
      </w:r>
      <w:commentRangeEnd w:id="9"/>
      <w:r w:rsidR="00B361F6">
        <w:rPr>
          <w:rStyle w:val="CommentReference"/>
          <w:rFonts w:ascii="Liberation Serif" w:eastAsia="Noto Serif CJK SC" w:hAnsi="Liberation Serif" w:cs="Mangal"/>
          <w:b w:val="0"/>
          <w:bCs w:val="0"/>
          <w:kern w:val="2"/>
          <w:lang w:eastAsia="zh-CN" w:bidi="hi-IN"/>
        </w:rPr>
        <w:commentReference w:id="9"/>
      </w:r>
    </w:p>
    <w:p w14:paraId="0CF73865" w14:textId="3F839EE1" w:rsidR="00935500" w:rsidRPr="00935500" w:rsidRDefault="00935500" w:rsidP="00F81B12">
      <w:pPr>
        <w:pStyle w:val="TAMainText"/>
      </w:pPr>
      <w:r w:rsidRPr="00935500">
        <w:t>We used two methods to estimate how Eco80 metabolites affect the speciation of</w:t>
      </w:r>
      <w:r w:rsidR="00B75CD4">
        <w:t xml:space="preserve"> Mg</w:t>
      </w:r>
      <w:r w:rsidR="00B75CD4" w:rsidRPr="00B75CD4">
        <w:rPr>
          <w:vertAlign w:val="superscript"/>
        </w:rPr>
        <w:t>2+</w:t>
      </w:r>
      <w:r w:rsidR="00B75CD4">
        <w:t xml:space="preserve"> between</w:t>
      </w:r>
      <w:r w:rsidRPr="00935500">
        <w:t xml:space="preserve"> free and chelated. </w:t>
      </w:r>
      <w:r w:rsidR="007E3B94">
        <w:t>Our</w:t>
      </w:r>
      <w:r w:rsidRPr="00935500">
        <w:t xml:space="preserve"> first</w:t>
      </w:r>
      <w:r w:rsidR="007E3B94">
        <w:t xml:space="preserve"> method</w:t>
      </w:r>
      <w:r w:rsidRPr="00935500">
        <w:t xml:space="preserve"> was the HQS assay that we used to estimate binding constants for metabolites, based on calculating the free Mg</w:t>
      </w:r>
      <w:r w:rsidRPr="00935500">
        <w:rPr>
          <w:vertAlign w:val="superscript"/>
        </w:rPr>
        <w:t>2+</w:t>
      </w:r>
      <w:r w:rsidRPr="00935500">
        <w:t xml:space="preserve"> concentration in the presence of metabolites using HQS fluorescence emission (Figure 1B-D</w:t>
      </w:r>
      <w:r w:rsidR="00DA6E25">
        <w:t>,</w:t>
      </w:r>
      <w:r w:rsidRPr="00935500">
        <w:t xml:space="preserve"> SI </w:t>
      </w:r>
      <w:r w:rsidR="00B573D6">
        <w:t>T</w:t>
      </w:r>
      <w:r w:rsidRPr="00935500">
        <w:t>able 4). Th</w:t>
      </w:r>
      <w:r w:rsidR="007E3B94">
        <w:t>e advantage of this</w:t>
      </w:r>
      <w:r w:rsidRPr="00935500">
        <w:t xml:space="preserve"> method </w:t>
      </w:r>
      <w:r w:rsidR="00C65333">
        <w:t>wa</w:t>
      </w:r>
      <w:r w:rsidR="007E3B94">
        <w:t xml:space="preserve">s that it </w:t>
      </w:r>
      <w:r w:rsidRPr="00935500">
        <w:t>directly determine</w:t>
      </w:r>
      <w:r w:rsidR="00B75CD4">
        <w:t>s</w:t>
      </w:r>
      <w:r w:rsidRPr="00935500">
        <w:t xml:space="preserve"> </w:t>
      </w:r>
      <w:r w:rsidR="007E3B94">
        <w:t xml:space="preserve">the concentration of </w:t>
      </w:r>
      <w:r w:rsidRPr="00935500">
        <w:t>free Mg</w:t>
      </w:r>
      <w:r w:rsidRPr="00935500">
        <w:rPr>
          <w:vertAlign w:val="superscript"/>
        </w:rPr>
        <w:t>2+</w:t>
      </w:r>
      <w:r w:rsidR="007E3B94">
        <w:t>; it</w:t>
      </w:r>
      <w:r w:rsidRPr="00935500">
        <w:t xml:space="preserve"> d</w:t>
      </w:r>
      <w:r w:rsidR="00B75CD4">
        <w:t>oes</w:t>
      </w:r>
      <w:r w:rsidRPr="00935500">
        <w:t xml:space="preserve"> not</w:t>
      </w:r>
      <w:r w:rsidR="007E3B94">
        <w:t>, however,</w:t>
      </w:r>
      <w:r w:rsidRPr="00935500">
        <w:t xml:space="preserve"> report on speciation of Mg</w:t>
      </w:r>
      <w:r w:rsidRPr="00935500">
        <w:rPr>
          <w:vertAlign w:val="superscript"/>
        </w:rPr>
        <w:t>2+</w:t>
      </w:r>
      <w:r w:rsidRPr="00935500">
        <w:t xml:space="preserve"> to different metabolites. </w:t>
      </w:r>
      <w:r w:rsidR="007E3B94">
        <w:t>Our</w:t>
      </w:r>
      <w:r w:rsidRPr="00935500">
        <w:t xml:space="preserve"> second method used a statistical model that accounts for experimental uncertaint</w:t>
      </w:r>
      <w:r w:rsidR="007E3B94">
        <w:t>ies</w:t>
      </w:r>
      <w:r w:rsidRPr="00935500">
        <w:t xml:space="preserve"> in metabolite concentrations and </w:t>
      </w:r>
      <w:r w:rsidRPr="00935500">
        <w:rPr>
          <w:i/>
          <w:iCs/>
        </w:rPr>
        <w:t>K</w:t>
      </w:r>
      <w:r w:rsidRPr="00935500">
        <w:rPr>
          <w:i/>
          <w:iCs/>
          <w:vertAlign w:val="subscript"/>
        </w:rPr>
        <w:t>D</w:t>
      </w:r>
      <w:r w:rsidRPr="00935500">
        <w:t xml:space="preserve"> </w:t>
      </w:r>
      <w:r w:rsidR="007E3B94">
        <w:t>values</w:t>
      </w:r>
      <w:r w:rsidRPr="00935500">
        <w:t xml:space="preserve"> and estimate</w:t>
      </w:r>
      <w:r w:rsidR="007E3B94">
        <w:t>s</w:t>
      </w:r>
      <w:r w:rsidRPr="00935500">
        <w:t xml:space="preserve"> Mg</w:t>
      </w:r>
      <w:r w:rsidRPr="00935500">
        <w:rPr>
          <w:vertAlign w:val="superscript"/>
        </w:rPr>
        <w:t>2+</w:t>
      </w:r>
      <w:r w:rsidRPr="00935500">
        <w:t xml:space="preserve"> speciation assuming single-site binding (meaning that one metabolite associate</w:t>
      </w:r>
      <w:r w:rsidR="001E32A0">
        <w:t>d</w:t>
      </w:r>
      <w:r w:rsidRPr="00935500">
        <w:t xml:space="preserve"> one Mg</w:t>
      </w:r>
      <w:r w:rsidRPr="00935500">
        <w:rPr>
          <w:vertAlign w:val="superscript"/>
        </w:rPr>
        <w:t>2+</w:t>
      </w:r>
      <w:r w:rsidRPr="00935500">
        <w:t xml:space="preserve"> ion). Th</w:t>
      </w:r>
      <w:r w:rsidR="007E3B94">
        <w:t xml:space="preserve">e advantage of this </w:t>
      </w:r>
      <w:r w:rsidRPr="00935500">
        <w:t xml:space="preserve">method </w:t>
      </w:r>
      <w:r w:rsidR="00C65333">
        <w:t>wa</w:t>
      </w:r>
      <w:r w:rsidR="007E3B94">
        <w:t xml:space="preserve">s that it </w:t>
      </w:r>
      <w:r w:rsidRPr="00935500">
        <w:t>approximate</w:t>
      </w:r>
      <w:r w:rsidR="001E32A0">
        <w:t>d</w:t>
      </w:r>
      <w:r w:rsidRPr="00935500">
        <w:t xml:space="preserve"> Mg</w:t>
      </w:r>
      <w:r w:rsidRPr="00935500">
        <w:rPr>
          <w:vertAlign w:val="superscript"/>
        </w:rPr>
        <w:t>2+</w:t>
      </w:r>
      <w:r w:rsidRPr="00935500">
        <w:t xml:space="preserve"> speciation to different metabolites</w:t>
      </w:r>
      <w:r w:rsidR="007E3B94">
        <w:t>; it d</w:t>
      </w:r>
      <w:r w:rsidR="00C65333">
        <w:t>id</w:t>
      </w:r>
      <w:r w:rsidR="007E3B94">
        <w:t xml:space="preserve"> not, however,</w:t>
      </w:r>
      <w:r w:rsidRPr="00935500">
        <w:t xml:space="preserve"> directly determine free Mg</w:t>
      </w:r>
      <w:r w:rsidRPr="00935500">
        <w:rPr>
          <w:vertAlign w:val="superscript"/>
        </w:rPr>
        <w:t>2+</w:t>
      </w:r>
      <w:r w:rsidRPr="00935500">
        <w:t xml:space="preserve"> concentration</w:t>
      </w:r>
      <w:r w:rsidR="007E3B94">
        <w:t>s</w:t>
      </w:r>
      <w:r w:rsidRPr="00935500">
        <w:t>. Th</w:t>
      </w:r>
      <w:r w:rsidR="007E3B94">
        <w:t>is</w:t>
      </w:r>
      <w:r w:rsidRPr="00935500">
        <w:t xml:space="preserve"> statistical model is described in detail in the Supp</w:t>
      </w:r>
      <w:r w:rsidR="00DA6E25">
        <w:t>orting</w:t>
      </w:r>
      <w:r w:rsidRPr="00935500">
        <w:t xml:space="preserve"> Methods. Briefly, concentration errors were propagated from uncertainties in reagent masses and volumes used during sample preparation, and </w:t>
      </w:r>
      <w:r w:rsidRPr="00935500">
        <w:rPr>
          <w:i/>
          <w:iCs/>
        </w:rPr>
        <w:t>K</w:t>
      </w:r>
      <w:r w:rsidRPr="00935500">
        <w:rPr>
          <w:i/>
          <w:iCs/>
          <w:vertAlign w:val="subscript"/>
        </w:rPr>
        <w:t>D</w:t>
      </w:r>
      <w:r w:rsidRPr="00935500">
        <w:t xml:space="preserve"> uncertainties were obtained from the fits (Table 1). Both uncertainties were then randomly seeded into Equation 1 1000 times to create </w:t>
      </w:r>
      <w:r w:rsidR="00D47F3C">
        <w:t>a series of</w:t>
      </w:r>
      <w:r w:rsidR="00DA6E25">
        <w:t xml:space="preserve"> </w:t>
      </w:r>
      <w:r w:rsidRPr="00935500">
        <w:t>virtual artificial cytoplasm with different errors</w:t>
      </w:r>
      <w:r w:rsidR="00B5050C">
        <w:t>.</w:t>
      </w:r>
      <w:r w:rsidRPr="00935500">
        <w:t xml:space="preserve"> [Mg]</w:t>
      </w:r>
      <w:r w:rsidRPr="00935500">
        <w:rPr>
          <w:vertAlign w:val="subscript"/>
        </w:rPr>
        <w:t xml:space="preserve">T </w:t>
      </w:r>
      <w:r w:rsidRPr="00935500">
        <w:t>is the total Mg</w:t>
      </w:r>
      <w:r w:rsidRPr="00935500">
        <w:rPr>
          <w:vertAlign w:val="superscript"/>
        </w:rPr>
        <w:t>2+</w:t>
      </w:r>
      <w:r w:rsidRPr="00935500">
        <w:t xml:space="preserve"> concentration, [Mg] is the free Mg</w:t>
      </w:r>
      <w:r w:rsidRPr="00935500">
        <w:rPr>
          <w:vertAlign w:val="superscript"/>
        </w:rPr>
        <w:t>2+</w:t>
      </w:r>
      <w:r w:rsidRPr="00935500">
        <w:t xml:space="preserve"> concentration</w:t>
      </w:r>
      <w:r w:rsidR="007E3B94" w:rsidRPr="00935500">
        <w:t>, N is the total number of metabolites in a mixture</w:t>
      </w:r>
      <w:r w:rsidRPr="00935500">
        <w:t>, “</w:t>
      </w:r>
      <w:proofErr w:type="spellStart"/>
      <w:r w:rsidRPr="00935500">
        <w:rPr>
          <w:i/>
          <w:iCs/>
        </w:rPr>
        <w:t>i</w:t>
      </w:r>
      <w:proofErr w:type="spellEnd"/>
      <w:r w:rsidRPr="00935500">
        <w:rPr>
          <w:i/>
          <w:iCs/>
        </w:rPr>
        <w:t>"</w:t>
      </w:r>
      <w:r w:rsidRPr="00935500">
        <w:t xml:space="preserve"> is an integer representing each metabolite in a mixture, [L</w:t>
      </w:r>
      <w:r w:rsidRPr="00935500">
        <w:rPr>
          <w:vertAlign w:val="subscript"/>
        </w:rPr>
        <w:t>i</w:t>
      </w:r>
      <w:r w:rsidRPr="00935500">
        <w:t>]</w:t>
      </w:r>
      <w:r w:rsidRPr="00935500">
        <w:rPr>
          <w:vertAlign w:val="subscript"/>
        </w:rPr>
        <w:t>T</w:t>
      </w:r>
      <w:r w:rsidRPr="00935500">
        <w:t xml:space="preserve"> is the </w:t>
      </w:r>
      <w:r w:rsidR="00AD32BD">
        <w:t xml:space="preserve">total </w:t>
      </w:r>
      <w:r w:rsidRPr="00935500">
        <w:t>concentration of the</w:t>
      </w:r>
      <w:r w:rsidR="007E3B94">
        <w:t xml:space="preserve"> </w:t>
      </w:r>
      <w:proofErr w:type="spellStart"/>
      <w:r w:rsidR="007E3B94">
        <w:t>i</w:t>
      </w:r>
      <w:r w:rsidR="007E3B94" w:rsidRPr="007E3B94">
        <w:rPr>
          <w:vertAlign w:val="superscript"/>
        </w:rPr>
        <w:t>th</w:t>
      </w:r>
      <w:proofErr w:type="spellEnd"/>
      <w:r w:rsidRPr="00935500">
        <w:t xml:space="preserve"> metabolite in a mixture, and </w:t>
      </w:r>
      <w:r w:rsidRPr="00935500">
        <w:rPr>
          <w:i/>
          <w:iCs/>
        </w:rPr>
        <w:t>K</w:t>
      </w:r>
      <w:r w:rsidRPr="00935500">
        <w:rPr>
          <w:i/>
          <w:iCs/>
          <w:vertAlign w:val="subscript"/>
        </w:rPr>
        <w:t>D</w:t>
      </w:r>
      <w:r w:rsidRPr="00935500">
        <w:t xml:space="preserve"> is the dissociation constant</w:t>
      </w:r>
      <w:r w:rsidR="007E3B94">
        <w:t xml:space="preserve"> of the </w:t>
      </w:r>
      <w:proofErr w:type="spellStart"/>
      <w:r w:rsidR="007E3B94">
        <w:t>i</w:t>
      </w:r>
      <w:r w:rsidR="007E3B94" w:rsidRPr="007E3B94">
        <w:rPr>
          <w:vertAlign w:val="superscript"/>
        </w:rPr>
        <w:t>th</w:t>
      </w:r>
      <w:proofErr w:type="spellEnd"/>
      <w:r w:rsidR="007E3B94">
        <w:t xml:space="preserve"> metabolite</w:t>
      </w:r>
      <w:r w:rsidRPr="00935500">
        <w:t>.</w:t>
      </w:r>
    </w:p>
    <w:p w14:paraId="033B3909" w14:textId="4D9F2BD7" w:rsidR="00935500" w:rsidRPr="00935500" w:rsidRDefault="00000000" w:rsidP="00F81B12">
      <w:pPr>
        <w:pStyle w:val="TAMainText"/>
      </w:pPr>
      <m:oMathPara>
        <m:oMathParaPr>
          <m:jc m:val="right"/>
        </m:oMathParaP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Mg</m:t>
                  </m:r>
                </m:e>
              </m:d>
            </m:e>
            <m:sub>
              <m:r>
                <w:rPr>
                  <w:rFonts w:ascii="Cambria Math" w:hAnsi="Cambria Math"/>
                </w:rPr>
                <m:t>T</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Mg</m:t>
              </m:r>
            </m:e>
          </m:d>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i</m:t>
                              </m:r>
                            </m:sub>
                          </m:sSub>
                        </m:e>
                      </m:d>
                    </m:e>
                    <m:sub>
                      <m:r>
                        <w:rPr>
                          <w:rFonts w:ascii="Cambria Math" w:hAnsi="Cambria Math"/>
                        </w:rPr>
                        <m:t>T</m:t>
                      </m:r>
                    </m:sub>
                  </m:sSub>
                  <m:d>
                    <m:dPr>
                      <m:begChr m:val="["/>
                      <m:endChr m:val="]"/>
                      <m:ctrlPr>
                        <w:rPr>
                          <w:rFonts w:ascii="Cambria Math" w:hAnsi="Cambria Math"/>
                        </w:rPr>
                      </m:ctrlPr>
                    </m:dPr>
                    <m:e>
                      <m:r>
                        <w:rPr>
                          <w:rFonts w:ascii="Cambria Math" w:hAnsi="Cambria Math"/>
                        </w:rPr>
                        <m:t>Mg</m:t>
                      </m:r>
                    </m:e>
                  </m:d>
                </m:num>
                <m:den>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w:rPr>
                              <w:rFonts w:ascii="Cambria Math" w:hAnsi="Cambria Math"/>
                            </w:rPr>
                            <m:t>D</m:t>
                          </m:r>
                        </m:sub>
                      </m:sSub>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Mg</m:t>
                      </m:r>
                    </m:e>
                  </m:d>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e>
              </m:d>
            </m:e>
          </m:nary>
        </m:oMath>
      </m:oMathPara>
    </w:p>
    <w:p w14:paraId="1207C68B" w14:textId="69BDDA47" w:rsidR="00935500" w:rsidRPr="00935500" w:rsidRDefault="00935500" w:rsidP="00F81B12">
      <w:pPr>
        <w:pStyle w:val="TAMainText"/>
      </w:pPr>
      <w:r w:rsidRPr="00935500">
        <w:t xml:space="preserve">Then, </w:t>
      </w:r>
      <w:r w:rsidR="00C65333">
        <w:t>E</w:t>
      </w:r>
      <w:r w:rsidRPr="00935500">
        <w:t>quation 1 was solved numerically</w:t>
      </w:r>
      <w:r w:rsidR="007E3B94">
        <w:t xml:space="preserve"> </w:t>
      </w:r>
      <w:r w:rsidR="00AD32BD">
        <w:t xml:space="preserve">1000 different times </w:t>
      </w:r>
      <w:r w:rsidRPr="00935500">
        <w:t xml:space="preserve">to determine </w:t>
      </w:r>
      <w:r w:rsidR="007E3B94">
        <w:t>a range of</w:t>
      </w:r>
      <w:r w:rsidR="007E3B94" w:rsidRPr="00935500">
        <w:t xml:space="preserve"> </w:t>
      </w:r>
      <w:r w:rsidRPr="00935500">
        <w:t>free Mg</w:t>
      </w:r>
      <w:r w:rsidRPr="00935500">
        <w:rPr>
          <w:vertAlign w:val="superscript"/>
        </w:rPr>
        <w:t>2+</w:t>
      </w:r>
      <w:r w:rsidRPr="00935500">
        <w:t xml:space="preserve"> concentration</w:t>
      </w:r>
      <w:r w:rsidR="007E3B94">
        <w:t>s</w:t>
      </w:r>
      <w:r w:rsidRPr="00935500">
        <w:t xml:space="preserve"> produced at a given total Mg</w:t>
      </w:r>
      <w:r w:rsidRPr="00935500">
        <w:rPr>
          <w:vertAlign w:val="superscript"/>
        </w:rPr>
        <w:t>2+</w:t>
      </w:r>
      <w:r w:rsidRPr="00935500">
        <w:t xml:space="preserve"> concentration in a virtual artificial cytoplasm.</w:t>
      </w:r>
    </w:p>
    <w:p w14:paraId="4F5885C9" w14:textId="72E79EDE" w:rsidR="00935500" w:rsidRPr="00935500" w:rsidRDefault="00935500" w:rsidP="00F81B12">
      <w:pPr>
        <w:pStyle w:val="TAMainText"/>
      </w:pPr>
      <w:r w:rsidRPr="00935500">
        <w:t xml:space="preserve">On the basis of agreement </w:t>
      </w:r>
      <w:r w:rsidR="00D47F3C">
        <w:t>between</w:t>
      </w:r>
      <w:r w:rsidRPr="00935500">
        <w:t xml:space="preserve"> the HQS data and the statistical simulation, methods 1 and 2, respectively, the two methods support</w:t>
      </w:r>
      <w:r w:rsidR="00B5050C">
        <w:t>ed</w:t>
      </w:r>
      <w:r w:rsidRPr="00935500">
        <w:t xml:space="preserve"> a model in which Mg</w:t>
      </w:r>
      <w:r w:rsidRPr="00935500">
        <w:rPr>
          <w:vertAlign w:val="superscript"/>
        </w:rPr>
        <w:t>2+</w:t>
      </w:r>
      <w:r w:rsidRPr="00935500">
        <w:t xml:space="preserve"> speciate</w:t>
      </w:r>
      <w:r w:rsidR="00C4769B">
        <w:t>d</w:t>
      </w:r>
      <w:r w:rsidRPr="00935500">
        <w:t xml:space="preserve"> in artificial cytoplasms largely according to single-site </w:t>
      </w:r>
      <w:r w:rsidR="00D47F3C">
        <w:t>binding</w:t>
      </w:r>
      <w:r w:rsidRPr="00935500">
        <w:t xml:space="preserve"> within </w:t>
      </w:r>
      <w:r w:rsidR="008F73F4">
        <w:t>t</w:t>
      </w:r>
      <w:r w:rsidRPr="00935500">
        <w:t>he biological free Mg</w:t>
      </w:r>
      <w:r w:rsidRPr="00935500">
        <w:rPr>
          <w:vertAlign w:val="superscript"/>
        </w:rPr>
        <w:t>2+</w:t>
      </w:r>
      <w:r w:rsidRPr="00935500">
        <w:t xml:space="preserve"> concentration range of 0.5 to 3 mM Mg</w:t>
      </w:r>
      <w:r w:rsidRPr="00935500">
        <w:rPr>
          <w:vertAlign w:val="superscript"/>
        </w:rPr>
        <w:t>2+</w:t>
      </w:r>
      <w:r w:rsidRPr="00935500">
        <w:t xml:space="preserve">. However, </w:t>
      </w:r>
      <w:r w:rsidR="00273CB2" w:rsidRPr="00935500">
        <w:t>at higher free Mg</w:t>
      </w:r>
      <w:r w:rsidR="00273CB2" w:rsidRPr="00935500">
        <w:rPr>
          <w:vertAlign w:val="superscript"/>
        </w:rPr>
        <w:t>2+</w:t>
      </w:r>
      <w:r w:rsidR="00273CB2" w:rsidRPr="00935500">
        <w:t xml:space="preserve"> concentrations</w:t>
      </w:r>
      <w:r w:rsidR="00273CB2">
        <w:t>,</w:t>
      </w:r>
      <w:r w:rsidR="00273CB2" w:rsidRPr="00935500">
        <w:t xml:space="preserve"> </w:t>
      </w:r>
      <w:r w:rsidRPr="00935500">
        <w:t>Mg</w:t>
      </w:r>
      <w:r w:rsidRPr="00935500">
        <w:rPr>
          <w:vertAlign w:val="superscript"/>
        </w:rPr>
        <w:t>2+</w:t>
      </w:r>
      <w:r w:rsidRPr="00935500">
        <w:t xml:space="preserve"> d</w:t>
      </w:r>
      <w:r w:rsidR="00C4769B">
        <w:t>id</w:t>
      </w:r>
      <w:r w:rsidRPr="00935500">
        <w:t xml:space="preserve"> not speciate according to a single-site model (Figure 1 E-G</w:t>
      </w:r>
      <w:r w:rsidR="00273CB2">
        <w:t xml:space="preserve">, </w:t>
      </w:r>
      <w:r w:rsidR="005838AB" w:rsidRPr="00935500">
        <w:t>black data points and hex bins</w:t>
      </w:r>
      <w:r w:rsidR="00273CB2">
        <w:t xml:space="preserve"> deviate from each other)</w:t>
      </w:r>
      <w:r w:rsidRPr="00935500">
        <w:t>.</w:t>
      </w:r>
    </w:p>
    <w:p w14:paraId="23ED9381" w14:textId="52B5CD01" w:rsidR="00D47F3C" w:rsidRDefault="00935500" w:rsidP="00F81B12">
      <w:pPr>
        <w:pStyle w:val="TAMainText"/>
        <w:rPr>
          <w:b/>
          <w:bCs/>
        </w:rPr>
      </w:pPr>
      <w:r w:rsidRPr="00935500">
        <w:t xml:space="preserve">In Eco80, the statistical model </w:t>
      </w:r>
      <w:r w:rsidR="0050147B">
        <w:t>indicated</w:t>
      </w:r>
      <w:r w:rsidR="0050147B" w:rsidRPr="00935500">
        <w:t xml:space="preserve"> </w:t>
      </w:r>
      <w:r w:rsidRPr="00935500">
        <w:t>that the metabolites should buffer the free Mg</w:t>
      </w:r>
      <w:r w:rsidRPr="00935500">
        <w:rPr>
          <w:vertAlign w:val="superscript"/>
        </w:rPr>
        <w:t>2+</w:t>
      </w:r>
      <w:r w:rsidRPr="00935500">
        <w:t xml:space="preserve"> concentration in the biological Mg</w:t>
      </w:r>
      <w:r w:rsidRPr="00935500">
        <w:rPr>
          <w:vertAlign w:val="superscript"/>
        </w:rPr>
        <w:t>2+</w:t>
      </w:r>
      <w:r w:rsidRPr="00935500">
        <w:t xml:space="preserve"> range, where a 20 mM increase in the total Mg</w:t>
      </w:r>
      <w:r w:rsidRPr="00935500">
        <w:rPr>
          <w:vertAlign w:val="superscript"/>
        </w:rPr>
        <w:t>2+</w:t>
      </w:r>
      <w:r w:rsidRPr="00935500">
        <w:t xml:space="preserve"> from 20 to 40 mM leads to only a 2.5 mM increase in free Mg</w:t>
      </w:r>
      <w:r w:rsidRPr="00935500">
        <w:rPr>
          <w:vertAlign w:val="superscript"/>
        </w:rPr>
        <w:t xml:space="preserve">2+ </w:t>
      </w:r>
      <w:r w:rsidRPr="00935500">
        <w:t>from 0.5 to 3 mM (Figure 1E, hex bins). Free Mg</w:t>
      </w:r>
      <w:r w:rsidRPr="00935500">
        <w:rPr>
          <w:vertAlign w:val="superscript"/>
        </w:rPr>
        <w:t>2+</w:t>
      </w:r>
      <w:r w:rsidRPr="00935500">
        <w:t xml:space="preserve"> concentrations measured </w:t>
      </w:r>
      <w:r w:rsidR="00273CB2">
        <w:t>over</w:t>
      </w:r>
      <w:r w:rsidR="00273CB2" w:rsidRPr="00935500">
        <w:t xml:space="preserve"> </w:t>
      </w:r>
      <w:r w:rsidRPr="00935500">
        <w:t xml:space="preserve">this range with HQS emission </w:t>
      </w:r>
      <w:r w:rsidR="00B5050C">
        <w:t>we</w:t>
      </w:r>
      <w:r w:rsidRPr="00935500">
        <w:t>re consistent with this single-site behavior (Figure 1E). At higher free Mg</w:t>
      </w:r>
      <w:r w:rsidRPr="00935500">
        <w:rPr>
          <w:vertAlign w:val="superscript"/>
        </w:rPr>
        <w:t>2+</w:t>
      </w:r>
      <w:r w:rsidRPr="00935500">
        <w:t xml:space="preserve"> concentrations, Eco80 </w:t>
      </w:r>
      <w:r w:rsidR="00B5050C">
        <w:t>was expected to</w:t>
      </w:r>
      <w:r w:rsidRPr="00935500">
        <w:t xml:space="preserve"> lose its free Mg</w:t>
      </w:r>
      <w:r w:rsidRPr="00935500">
        <w:rPr>
          <w:vertAlign w:val="superscript"/>
        </w:rPr>
        <w:t>2+</w:t>
      </w:r>
      <w:r w:rsidR="00E73EC8">
        <w:t>-</w:t>
      </w:r>
      <w:r w:rsidRPr="00935500">
        <w:t>buffering capacity as chelators become saturated, and the free Mg</w:t>
      </w:r>
      <w:r w:rsidRPr="00935500">
        <w:rPr>
          <w:vertAlign w:val="superscript"/>
        </w:rPr>
        <w:t>2+</w:t>
      </w:r>
      <w:r w:rsidRPr="00935500">
        <w:t xml:space="preserve"> should</w:t>
      </w:r>
      <w:r w:rsidR="00C65333">
        <w:t xml:space="preserve"> have</w:t>
      </w:r>
      <w:r w:rsidRPr="00935500">
        <w:t xml:space="preserve"> increase</w:t>
      </w:r>
      <w:r w:rsidR="00C65333">
        <w:t>d</w:t>
      </w:r>
      <w:r w:rsidR="005838AB">
        <w:t xml:space="preserve"> sharply</w:t>
      </w:r>
      <w:r w:rsidRPr="00935500">
        <w:t xml:space="preserve"> with the total Mg</w:t>
      </w:r>
      <w:r w:rsidRPr="00935500">
        <w:rPr>
          <w:vertAlign w:val="superscript"/>
        </w:rPr>
        <w:t>2+</w:t>
      </w:r>
      <w:r w:rsidRPr="00935500">
        <w:t xml:space="preserve"> (model in Figure 1E, hex bins). </w:t>
      </w:r>
      <w:r w:rsidR="00B5050C">
        <w:t>However, t</w:t>
      </w:r>
      <w:r w:rsidRPr="00935500">
        <w:t>he free Mg</w:t>
      </w:r>
      <w:r w:rsidRPr="00935500">
        <w:rPr>
          <w:vertAlign w:val="superscript"/>
        </w:rPr>
        <w:t>2+</w:t>
      </w:r>
      <w:r w:rsidRPr="00935500">
        <w:t xml:space="preserve"> concentration measured with HQS d</w:t>
      </w:r>
      <w:r w:rsidR="00B5050C">
        <w:t>id</w:t>
      </w:r>
      <w:r w:rsidRPr="00935500">
        <w:t xml:space="preserve"> not increase as fast as the statistical model predict</w:t>
      </w:r>
      <w:r w:rsidR="00B5050C">
        <w:t>ed</w:t>
      </w:r>
      <w:r w:rsidRPr="00935500">
        <w:t xml:space="preserve"> above 3 mM free Mg</w:t>
      </w:r>
      <w:r w:rsidRPr="00935500">
        <w:rPr>
          <w:vertAlign w:val="superscript"/>
        </w:rPr>
        <w:t>2+</w:t>
      </w:r>
      <w:r w:rsidRPr="00935500">
        <w:t xml:space="preserve"> (Figure 1E, compare black data points and hex bins). </w:t>
      </w:r>
      <w:commentRangeStart w:id="10"/>
      <w:commentRangeStart w:id="11"/>
      <w:r w:rsidRPr="00935500">
        <w:t>Free Mg</w:t>
      </w:r>
      <w:r w:rsidRPr="00935500">
        <w:rPr>
          <w:vertAlign w:val="superscript"/>
        </w:rPr>
        <w:t>2+</w:t>
      </w:r>
      <w:r w:rsidRPr="00935500">
        <w:t xml:space="preserve"> in Eco80 is expected to increase from 3 mM to ~100 mM as the total Mg</w:t>
      </w:r>
      <w:r w:rsidRPr="00935500">
        <w:rPr>
          <w:vertAlign w:val="superscript"/>
        </w:rPr>
        <w:t>2+</w:t>
      </w:r>
      <w:r w:rsidRPr="00935500">
        <w:t xml:space="preserve"> concentration is increased </w:t>
      </w:r>
      <w:r w:rsidRPr="00935500">
        <w:lastRenderedPageBreak/>
        <w:t>from 40 mM to 200 mM (Figure 1E, hex bins). However, the free Mg</w:t>
      </w:r>
      <w:r w:rsidRPr="00935500">
        <w:rPr>
          <w:vertAlign w:val="superscript"/>
        </w:rPr>
        <w:t>2+</w:t>
      </w:r>
      <w:r w:rsidRPr="00935500">
        <w:t xml:space="preserve"> concentration measured with HQS only increase</w:t>
      </w:r>
      <w:r w:rsidR="00B5050C">
        <w:t>d</w:t>
      </w:r>
      <w:r w:rsidRPr="00935500">
        <w:t xml:space="preserve"> from 3 mM to ~10 mM (Figure 1E, data points).</w:t>
      </w:r>
      <w:commentRangeEnd w:id="10"/>
      <w:r w:rsidR="0050147B">
        <w:rPr>
          <w:rStyle w:val="CommentReference"/>
          <w:rFonts w:ascii="Liberation Serif" w:eastAsia="Noto Serif CJK SC" w:hAnsi="Liberation Serif" w:cs="Mangal"/>
          <w:kern w:val="2"/>
          <w:lang w:eastAsia="zh-CN" w:bidi="hi-IN"/>
        </w:rPr>
        <w:commentReference w:id="10"/>
      </w:r>
      <w:commentRangeEnd w:id="11"/>
      <w:r w:rsidR="00B361F6">
        <w:rPr>
          <w:rStyle w:val="CommentReference"/>
          <w:rFonts w:ascii="Liberation Serif" w:eastAsia="Noto Serif CJK SC" w:hAnsi="Liberation Serif" w:cs="Mangal"/>
          <w:kern w:val="2"/>
          <w:lang w:eastAsia="zh-CN" w:bidi="hi-IN"/>
        </w:rPr>
        <w:commentReference w:id="11"/>
      </w:r>
      <w:r w:rsidRPr="00935500">
        <w:t xml:space="preserve"> One possibility is that multivalent interactions, where several Mg</w:t>
      </w:r>
      <w:r w:rsidRPr="00935500">
        <w:rPr>
          <w:vertAlign w:val="superscript"/>
        </w:rPr>
        <w:t>2+</w:t>
      </w:r>
      <w:r w:rsidR="0050147B">
        <w:t>-</w:t>
      </w:r>
      <w:r w:rsidRPr="00935500">
        <w:t>saturated metabolites interact with additional Mg</w:t>
      </w:r>
      <w:r w:rsidRPr="00935500">
        <w:rPr>
          <w:vertAlign w:val="superscript"/>
        </w:rPr>
        <w:t>2+</w:t>
      </w:r>
      <w:r w:rsidRPr="00935500">
        <w:t xml:space="preserve"> molecules, dominate the equilibrium. Such non-single-site behavior above 3 mM free Mg</w:t>
      </w:r>
      <w:r w:rsidRPr="00935500">
        <w:rPr>
          <w:vertAlign w:val="superscript"/>
        </w:rPr>
        <w:t>2+</w:t>
      </w:r>
      <w:r w:rsidRPr="00935500">
        <w:t xml:space="preserve"> </w:t>
      </w:r>
      <w:r w:rsidR="00B5050C">
        <w:t>wa</w:t>
      </w:r>
      <w:r w:rsidRPr="00935500">
        <w:t>s also observed in the NTPCM and WMCM artificial cytoplasms (Figure 1 F &amp; G), and was observed previously.</w:t>
      </w:r>
      <w:r w:rsidRPr="00935500">
        <w:fldChar w:fldCharType="begin"/>
      </w:r>
      <w:r w:rsidR="001D529D">
        <w:instrText xml:space="preserve"> ADDIN ZOTERO_ITEM CSL_CITATION {"citationID":"a1jascjmq4a","properties":{"formattedCitation":"\\super 22\\nosupersub{}","plainCitation":"22","noteIndex":0},"citationItems":[{"id":399,"uris":["http://zotero.org/users/4485201/items/75JQ5TCG"],"itemData":{"id":399,"type":"article-journal","abstract":"RNA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001D529D" w:rsidRPr="001D529D">
        <w:rPr>
          <w:szCs w:val="24"/>
          <w:vertAlign w:val="superscript"/>
        </w:rPr>
        <w:t>22</w:t>
      </w:r>
      <w:r w:rsidRPr="00935500">
        <w:fldChar w:fldCharType="end"/>
      </w:r>
    </w:p>
    <w:p w14:paraId="1BF75D77" w14:textId="23867203" w:rsidR="00B361F6" w:rsidRDefault="00935500" w:rsidP="00F81B12">
      <w:pPr>
        <w:pStyle w:val="TAMainText"/>
      </w:pPr>
      <w:r w:rsidRPr="00935500">
        <w:t>Lastly, we sought to empirically determine how much total Mg</w:t>
      </w:r>
      <w:r w:rsidRPr="00935500">
        <w:rPr>
          <w:vertAlign w:val="superscript"/>
        </w:rPr>
        <w:t>2+</w:t>
      </w:r>
      <w:r w:rsidRPr="00935500">
        <w:t xml:space="preserve"> is required to attain a free Mg</w:t>
      </w:r>
      <w:r w:rsidRPr="00935500">
        <w:rPr>
          <w:vertAlign w:val="superscript"/>
        </w:rPr>
        <w:t>2+</w:t>
      </w:r>
      <w:r w:rsidRPr="00935500">
        <w:t xml:space="preserve"> concentration of 2 mM in Eco80, NTPCM, and WMCM</w:t>
      </w:r>
      <w:r w:rsidR="0050147B">
        <w:t xml:space="preserve"> cytoplasms</w:t>
      </w:r>
      <w:r w:rsidRPr="00935500">
        <w:t>. The relationship between the free Mg</w:t>
      </w:r>
      <w:r w:rsidRPr="00935500">
        <w:rPr>
          <w:vertAlign w:val="superscript"/>
        </w:rPr>
        <w:t>2+</w:t>
      </w:r>
      <w:r w:rsidRPr="00935500">
        <w:t xml:space="preserve"> calculated from HQS emission and the total Mg</w:t>
      </w:r>
      <w:r w:rsidRPr="00935500">
        <w:rPr>
          <w:vertAlign w:val="superscript"/>
        </w:rPr>
        <w:t>2+</w:t>
      </w:r>
      <w:r w:rsidRPr="00935500">
        <w:t xml:space="preserve"> concentration in each artificial cytoplasm was fit to a polynomial to empirically approximate the data (Figure 1 E-G, blank lines), and the total Mg</w:t>
      </w:r>
      <w:r w:rsidRPr="00935500">
        <w:rPr>
          <w:vertAlign w:val="superscript"/>
        </w:rPr>
        <w:t>2+</w:t>
      </w:r>
      <w:r w:rsidRPr="00935500">
        <w:t xml:space="preserve"> concentration </w:t>
      </w:r>
      <w:r w:rsidRPr="00935500">
        <w:t>required to produce 2 mM Free Mg</w:t>
      </w:r>
      <w:r w:rsidRPr="00935500">
        <w:rPr>
          <w:vertAlign w:val="superscript"/>
        </w:rPr>
        <w:t>2+</w:t>
      </w:r>
      <w:r w:rsidRPr="00935500">
        <w:t xml:space="preserve"> was calculated from the polynomial fit (</w:t>
      </w:r>
      <w:commentRangeStart w:id="12"/>
      <w:r w:rsidRPr="00935500">
        <w:t>see methods for details</w:t>
      </w:r>
      <w:commentRangeEnd w:id="12"/>
      <w:r w:rsidR="0050147B">
        <w:rPr>
          <w:rStyle w:val="CommentReference"/>
          <w:rFonts w:ascii="Liberation Serif" w:eastAsia="Noto Serif CJK SC" w:hAnsi="Liberation Serif" w:cs="Mangal"/>
          <w:kern w:val="2"/>
          <w:lang w:eastAsia="zh-CN" w:bidi="hi-IN"/>
        </w:rPr>
        <w:commentReference w:id="12"/>
      </w:r>
      <w:r w:rsidRPr="00935500">
        <w:t>). This resulted in predicted 31.6, 25.0, and 6.</w:t>
      </w:r>
      <w:r w:rsidR="00BF2A88">
        <w:t>4</w:t>
      </w:r>
      <w:r w:rsidRPr="00935500">
        <w:t xml:space="preserve"> mM total Mg</w:t>
      </w:r>
      <w:r w:rsidRPr="00935500">
        <w:rPr>
          <w:vertAlign w:val="superscript"/>
        </w:rPr>
        <w:t>2+</w:t>
      </w:r>
      <w:r w:rsidRPr="00935500">
        <w:t xml:space="preserve"> to produce 2 mM free Mg</w:t>
      </w:r>
      <w:r w:rsidRPr="00935500">
        <w:rPr>
          <w:vertAlign w:val="superscript"/>
        </w:rPr>
        <w:t>2+</w:t>
      </w:r>
      <w:r w:rsidRPr="00935500">
        <w:t xml:space="preserve"> in Eco80, NTPCM, and WMCM, respectively (Table 2).</w:t>
      </w:r>
    </w:p>
    <w:p w14:paraId="7BC94DBB" w14:textId="77777777" w:rsidR="00B361F6" w:rsidRPr="00FF1DBC" w:rsidRDefault="00B361F6" w:rsidP="00B361F6">
      <w:pPr>
        <w:pStyle w:val="VDTableTitle"/>
      </w:pPr>
      <w:r w:rsidRPr="00FF1DBC">
        <w:t>Table 2.  Mg</w:t>
      </w:r>
      <w:r w:rsidRPr="00FF1DBC">
        <w:rPr>
          <w:vertAlign w:val="superscript"/>
        </w:rPr>
        <w:t>2+</w:t>
      </w:r>
      <w:r w:rsidRPr="00FF1DBC">
        <w:t xml:space="preserve"> concentrations used to obtain 2 mM free Mg</w:t>
      </w:r>
      <w:r w:rsidRPr="00FF1DBC">
        <w:rPr>
          <w:vertAlign w:val="superscript"/>
        </w:rPr>
        <w:t>2+</w:t>
      </w:r>
      <w:r w:rsidRPr="00FF1DBC">
        <w:t xml:space="preserve"> in artificial cytoplasm.</w:t>
      </w:r>
    </w:p>
    <w:tbl>
      <w:tblPr>
        <w:tblW w:w="0" w:type="auto"/>
        <w:tblInd w:w="55" w:type="dxa"/>
        <w:tblCellMar>
          <w:top w:w="55" w:type="dxa"/>
          <w:left w:w="55" w:type="dxa"/>
          <w:bottom w:w="55" w:type="dxa"/>
          <w:right w:w="55" w:type="dxa"/>
        </w:tblCellMar>
        <w:tblLook w:val="04A0" w:firstRow="1" w:lastRow="0" w:firstColumn="1" w:lastColumn="0" w:noHBand="0" w:noVBand="1"/>
      </w:tblPr>
      <w:tblGrid>
        <w:gridCol w:w="865"/>
        <w:gridCol w:w="1045"/>
        <w:gridCol w:w="1318"/>
        <w:gridCol w:w="991"/>
      </w:tblGrid>
      <w:tr w:rsidR="00B361F6" w:rsidRPr="00FF1DBC" w14:paraId="412A65A0" w14:textId="77777777" w:rsidTr="00EC0809">
        <w:trPr>
          <w:trHeight w:val="288"/>
        </w:trPr>
        <w:tc>
          <w:tcPr>
            <w:tcW w:w="0" w:type="auto"/>
            <w:tcBorders>
              <w:top w:val="single" w:sz="4" w:space="0" w:color="000000"/>
              <w:bottom w:val="single" w:sz="4" w:space="0" w:color="000000"/>
            </w:tcBorders>
            <w:vAlign w:val="center"/>
          </w:tcPr>
          <w:p w14:paraId="74B80547" w14:textId="77777777" w:rsidR="00B361F6" w:rsidRPr="00FF1DBC" w:rsidRDefault="00B361F6" w:rsidP="00EC0809">
            <w:pPr>
              <w:pStyle w:val="TCTableBody"/>
              <w:jc w:val="center"/>
            </w:pPr>
            <w:r w:rsidRPr="00FF1DBC">
              <w:t>Condition</w:t>
            </w:r>
          </w:p>
        </w:tc>
        <w:tc>
          <w:tcPr>
            <w:tcW w:w="0" w:type="auto"/>
            <w:tcBorders>
              <w:top w:val="single" w:sz="4" w:space="0" w:color="000000"/>
              <w:bottom w:val="single" w:sz="4" w:space="0" w:color="000000"/>
            </w:tcBorders>
            <w:vAlign w:val="center"/>
          </w:tcPr>
          <w:p w14:paraId="52AF68DB" w14:textId="77777777" w:rsidR="00B361F6" w:rsidRPr="00FF1DBC" w:rsidRDefault="00B361F6" w:rsidP="00EC0809">
            <w:pPr>
              <w:pStyle w:val="TCTableBody"/>
              <w:jc w:val="center"/>
            </w:pPr>
            <w:r w:rsidRPr="00FF1DBC">
              <w:t>[Total Mg</w:t>
            </w:r>
            <w:r w:rsidRPr="00FF1DBC">
              <w:rPr>
                <w:vertAlign w:val="superscript"/>
              </w:rPr>
              <w:t>2+</w:t>
            </w:r>
            <w:r w:rsidRPr="00FF1DBC">
              <w:t>]</w:t>
            </w:r>
            <w:r w:rsidRPr="00FF1DBC">
              <w:br/>
              <w:t>(mM)</w:t>
            </w:r>
          </w:p>
        </w:tc>
        <w:tc>
          <w:tcPr>
            <w:tcW w:w="0" w:type="auto"/>
            <w:tcBorders>
              <w:top w:val="single" w:sz="4" w:space="0" w:color="000000"/>
              <w:bottom w:val="single" w:sz="4" w:space="0" w:color="000000"/>
            </w:tcBorders>
            <w:vAlign w:val="center"/>
          </w:tcPr>
          <w:p w14:paraId="2E568156" w14:textId="77777777" w:rsidR="00B361F6" w:rsidRPr="00FF1DBC" w:rsidRDefault="00B361F6" w:rsidP="00EC0809">
            <w:pPr>
              <w:pStyle w:val="TCTableBody"/>
              <w:jc w:val="center"/>
            </w:pPr>
            <w:r w:rsidRPr="00FF1DBC">
              <w:t>[Chelated Mg</w:t>
            </w:r>
            <w:r w:rsidRPr="00FF1DBC">
              <w:rPr>
                <w:vertAlign w:val="superscript"/>
              </w:rPr>
              <w:t>2+</w:t>
            </w:r>
            <w:r w:rsidRPr="00FF1DBC">
              <w:t>]</w:t>
            </w:r>
            <w:r>
              <w:br/>
            </w:r>
            <w:r w:rsidRPr="00FF1DBC">
              <w:t>(mM)</w:t>
            </w:r>
          </w:p>
        </w:tc>
        <w:tc>
          <w:tcPr>
            <w:tcW w:w="0" w:type="auto"/>
            <w:tcBorders>
              <w:top w:val="single" w:sz="4" w:space="0" w:color="000000"/>
              <w:bottom w:val="single" w:sz="4" w:space="0" w:color="000000"/>
            </w:tcBorders>
            <w:vAlign w:val="center"/>
          </w:tcPr>
          <w:p w14:paraId="47AC89AC" w14:textId="77777777" w:rsidR="00B361F6" w:rsidRPr="00FF1DBC" w:rsidRDefault="00B361F6" w:rsidP="00EC0809">
            <w:pPr>
              <w:pStyle w:val="TCTableBody"/>
              <w:jc w:val="center"/>
            </w:pPr>
            <w:r w:rsidRPr="00FF1DBC">
              <w:t>[Free Mg</w:t>
            </w:r>
            <w:r w:rsidRPr="00FF1DBC">
              <w:rPr>
                <w:vertAlign w:val="superscript"/>
              </w:rPr>
              <w:t>2+</w:t>
            </w:r>
            <w:r w:rsidRPr="00FF1DBC">
              <w:t>]</w:t>
            </w:r>
            <w:r w:rsidRPr="00FF1DBC">
              <w:br/>
              <w:t>(mM)</w:t>
            </w:r>
          </w:p>
        </w:tc>
      </w:tr>
      <w:tr w:rsidR="00B361F6" w:rsidRPr="00FF1DBC" w14:paraId="6707C278" w14:textId="77777777" w:rsidTr="00EC0809">
        <w:trPr>
          <w:trHeight w:val="288"/>
        </w:trPr>
        <w:tc>
          <w:tcPr>
            <w:tcW w:w="0" w:type="auto"/>
            <w:tcBorders>
              <w:top w:val="single" w:sz="4" w:space="0" w:color="000000"/>
            </w:tcBorders>
            <w:vAlign w:val="center"/>
          </w:tcPr>
          <w:p w14:paraId="1289724F" w14:textId="77777777" w:rsidR="00B361F6" w:rsidRPr="00FF1DBC" w:rsidRDefault="00B361F6" w:rsidP="00EC0809">
            <w:pPr>
              <w:pStyle w:val="TCTableBody"/>
              <w:jc w:val="center"/>
            </w:pPr>
            <w:r w:rsidRPr="00FF1DBC">
              <w:t>Eco80</w:t>
            </w:r>
          </w:p>
        </w:tc>
        <w:tc>
          <w:tcPr>
            <w:tcW w:w="0" w:type="auto"/>
            <w:tcBorders>
              <w:top w:val="single" w:sz="4" w:space="0" w:color="000000"/>
            </w:tcBorders>
            <w:vAlign w:val="center"/>
          </w:tcPr>
          <w:p w14:paraId="3DF3099B" w14:textId="77777777" w:rsidR="00B361F6" w:rsidRPr="00FF1DBC" w:rsidRDefault="00B361F6" w:rsidP="00EC0809">
            <w:pPr>
              <w:pStyle w:val="TCTableBody"/>
              <w:jc w:val="center"/>
            </w:pPr>
            <w:r w:rsidRPr="00FF1DBC">
              <w:t>31.6</w:t>
            </w:r>
          </w:p>
        </w:tc>
        <w:tc>
          <w:tcPr>
            <w:tcW w:w="0" w:type="auto"/>
            <w:tcBorders>
              <w:top w:val="single" w:sz="4" w:space="0" w:color="000000"/>
            </w:tcBorders>
            <w:vAlign w:val="center"/>
          </w:tcPr>
          <w:p w14:paraId="2FC44F09" w14:textId="77777777" w:rsidR="00B361F6" w:rsidRPr="00FF1DBC" w:rsidRDefault="00B361F6" w:rsidP="00EC0809">
            <w:pPr>
              <w:pStyle w:val="TCTableBody"/>
              <w:jc w:val="center"/>
            </w:pPr>
            <w:r w:rsidRPr="00FF1DBC">
              <w:t>29.6</w:t>
            </w:r>
          </w:p>
        </w:tc>
        <w:tc>
          <w:tcPr>
            <w:tcW w:w="0" w:type="auto"/>
            <w:tcBorders>
              <w:top w:val="single" w:sz="4" w:space="0" w:color="000000"/>
            </w:tcBorders>
            <w:vAlign w:val="center"/>
          </w:tcPr>
          <w:p w14:paraId="1918C9F0" w14:textId="77777777" w:rsidR="00B361F6" w:rsidRPr="00FF1DBC" w:rsidRDefault="00B361F6" w:rsidP="00EC0809">
            <w:pPr>
              <w:pStyle w:val="TCTableBody"/>
              <w:jc w:val="center"/>
            </w:pPr>
            <w:r w:rsidRPr="00FF1DBC">
              <w:t>2.0</w:t>
            </w:r>
          </w:p>
        </w:tc>
      </w:tr>
      <w:tr w:rsidR="00B361F6" w:rsidRPr="00FF1DBC" w14:paraId="704A06E7" w14:textId="77777777" w:rsidTr="00EC0809">
        <w:trPr>
          <w:trHeight w:val="288"/>
        </w:trPr>
        <w:tc>
          <w:tcPr>
            <w:tcW w:w="0" w:type="auto"/>
            <w:vAlign w:val="center"/>
          </w:tcPr>
          <w:p w14:paraId="2FBC5DF8" w14:textId="77777777" w:rsidR="00B361F6" w:rsidRPr="00FF1DBC" w:rsidRDefault="00B361F6" w:rsidP="00EC0809">
            <w:pPr>
              <w:pStyle w:val="TCTableBody"/>
              <w:jc w:val="center"/>
            </w:pPr>
            <w:r w:rsidRPr="00FF1DBC">
              <w:t>NTPCM</w:t>
            </w:r>
          </w:p>
        </w:tc>
        <w:tc>
          <w:tcPr>
            <w:tcW w:w="0" w:type="auto"/>
            <w:vAlign w:val="center"/>
          </w:tcPr>
          <w:p w14:paraId="686DCDE8" w14:textId="77777777" w:rsidR="00B361F6" w:rsidRPr="00FF1DBC" w:rsidRDefault="00B361F6" w:rsidP="00EC0809">
            <w:pPr>
              <w:pStyle w:val="TCTableBody"/>
              <w:jc w:val="center"/>
            </w:pPr>
            <w:r w:rsidRPr="00FF1DBC">
              <w:t>25.0</w:t>
            </w:r>
          </w:p>
        </w:tc>
        <w:tc>
          <w:tcPr>
            <w:tcW w:w="0" w:type="auto"/>
            <w:vAlign w:val="center"/>
          </w:tcPr>
          <w:p w14:paraId="57811CD0" w14:textId="77777777" w:rsidR="00B361F6" w:rsidRPr="00FF1DBC" w:rsidRDefault="00B361F6" w:rsidP="00EC0809">
            <w:pPr>
              <w:pStyle w:val="TCTableBody"/>
              <w:jc w:val="center"/>
            </w:pPr>
            <w:r w:rsidRPr="00FF1DBC">
              <w:t>23.0</w:t>
            </w:r>
          </w:p>
        </w:tc>
        <w:tc>
          <w:tcPr>
            <w:tcW w:w="0" w:type="auto"/>
            <w:vAlign w:val="center"/>
          </w:tcPr>
          <w:p w14:paraId="0F3B481C" w14:textId="77777777" w:rsidR="00B361F6" w:rsidRPr="00FF1DBC" w:rsidRDefault="00B361F6" w:rsidP="00EC0809">
            <w:pPr>
              <w:pStyle w:val="TCTableBody"/>
              <w:jc w:val="center"/>
            </w:pPr>
            <w:r w:rsidRPr="00FF1DBC">
              <w:t>2.0</w:t>
            </w:r>
          </w:p>
        </w:tc>
      </w:tr>
      <w:tr w:rsidR="00B361F6" w:rsidRPr="00FF1DBC" w14:paraId="2CD0FA1B" w14:textId="77777777" w:rsidTr="00EC0809">
        <w:trPr>
          <w:trHeight w:val="288"/>
        </w:trPr>
        <w:tc>
          <w:tcPr>
            <w:tcW w:w="0" w:type="auto"/>
            <w:tcBorders>
              <w:bottom w:val="single" w:sz="4" w:space="0" w:color="000000"/>
            </w:tcBorders>
            <w:vAlign w:val="center"/>
          </w:tcPr>
          <w:p w14:paraId="62F7B69D" w14:textId="77777777" w:rsidR="00B361F6" w:rsidRPr="00FF1DBC" w:rsidRDefault="00B361F6" w:rsidP="00EC0809">
            <w:pPr>
              <w:pStyle w:val="TCTableBody"/>
              <w:jc w:val="center"/>
            </w:pPr>
            <w:r w:rsidRPr="00FF1DBC">
              <w:t>WMCM</w:t>
            </w:r>
          </w:p>
        </w:tc>
        <w:tc>
          <w:tcPr>
            <w:tcW w:w="0" w:type="auto"/>
            <w:tcBorders>
              <w:bottom w:val="single" w:sz="4" w:space="0" w:color="000000"/>
            </w:tcBorders>
            <w:vAlign w:val="center"/>
          </w:tcPr>
          <w:p w14:paraId="5425980D" w14:textId="77777777" w:rsidR="00B361F6" w:rsidRPr="00FF1DBC" w:rsidRDefault="00B361F6" w:rsidP="00EC0809">
            <w:pPr>
              <w:pStyle w:val="TCTableBody"/>
              <w:jc w:val="center"/>
            </w:pPr>
            <w:r w:rsidRPr="00FF1DBC">
              <w:t>6.4</w:t>
            </w:r>
          </w:p>
        </w:tc>
        <w:tc>
          <w:tcPr>
            <w:tcW w:w="0" w:type="auto"/>
            <w:tcBorders>
              <w:bottom w:val="single" w:sz="4" w:space="0" w:color="000000"/>
            </w:tcBorders>
            <w:vAlign w:val="center"/>
          </w:tcPr>
          <w:p w14:paraId="4146FD98" w14:textId="77777777" w:rsidR="00B361F6" w:rsidRPr="00FF1DBC" w:rsidRDefault="00B361F6" w:rsidP="00EC0809">
            <w:pPr>
              <w:pStyle w:val="TCTableBody"/>
              <w:jc w:val="center"/>
            </w:pPr>
            <w:r w:rsidRPr="00FF1DBC">
              <w:t>4.</w:t>
            </w:r>
            <w:r>
              <w:t>4</w:t>
            </w:r>
          </w:p>
        </w:tc>
        <w:tc>
          <w:tcPr>
            <w:tcW w:w="0" w:type="auto"/>
            <w:tcBorders>
              <w:bottom w:val="single" w:sz="4" w:space="0" w:color="000000"/>
            </w:tcBorders>
            <w:vAlign w:val="center"/>
          </w:tcPr>
          <w:p w14:paraId="5B7B8603" w14:textId="77777777" w:rsidR="00B361F6" w:rsidRPr="00FF1DBC" w:rsidRDefault="00B361F6" w:rsidP="00EC0809">
            <w:pPr>
              <w:pStyle w:val="TCTableBody"/>
              <w:jc w:val="center"/>
            </w:pPr>
            <w:r w:rsidRPr="00FF1DBC">
              <w:t>2.0</w:t>
            </w:r>
          </w:p>
        </w:tc>
      </w:tr>
    </w:tbl>
    <w:p w14:paraId="2ED78B96" w14:textId="6FB6BAF1" w:rsidR="00D84587" w:rsidRDefault="00D84587" w:rsidP="00F81B12">
      <w:pPr>
        <w:pStyle w:val="TAMainText"/>
        <w:sectPr w:rsidR="00D84587" w:rsidSect="00984F9E">
          <w:type w:val="continuous"/>
          <w:pgSz w:w="12240" w:h="15840"/>
          <w:pgMar w:top="720" w:right="1094" w:bottom="720" w:left="1094" w:header="720" w:footer="720" w:gutter="0"/>
          <w:cols w:num="2" w:space="461"/>
        </w:sectPr>
      </w:pPr>
    </w:p>
    <w:p w14:paraId="1E12C8FE" w14:textId="30A3FC14" w:rsidR="00D84587" w:rsidRDefault="00F43B6A" w:rsidP="00B17445">
      <w:pPr>
        <w:jc w:val="center"/>
      </w:pPr>
      <w:r>
        <w:rPr>
          <w:noProof/>
        </w:rPr>
        <w:drawing>
          <wp:inline distT="0" distB="0" distL="0" distR="0" wp14:anchorId="1E0A4C4F" wp14:editId="393F2740">
            <wp:extent cx="4572952" cy="2925714"/>
            <wp:effectExtent l="0" t="0" r="0" b="825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6"/>
                    <a:stretch>
                      <a:fillRect/>
                    </a:stretch>
                  </pic:blipFill>
                  <pic:spPr>
                    <a:xfrm>
                      <a:off x="0" y="0"/>
                      <a:ext cx="4572952" cy="2925714"/>
                    </a:xfrm>
                    <a:prstGeom prst="rect">
                      <a:avLst/>
                    </a:prstGeom>
                  </pic:spPr>
                </pic:pic>
              </a:graphicData>
            </a:graphic>
          </wp:inline>
        </w:drawing>
      </w:r>
    </w:p>
    <w:p w14:paraId="51B58766" w14:textId="20636B8A" w:rsidR="00D84587" w:rsidRDefault="00D84587" w:rsidP="00D84587">
      <w:pPr>
        <w:pStyle w:val="VAFigureCaption"/>
        <w:sectPr w:rsidR="00D84587" w:rsidSect="00110A77">
          <w:type w:val="continuous"/>
          <w:pgSz w:w="12240" w:h="15840"/>
          <w:pgMar w:top="720" w:right="1094" w:bottom="720" w:left="1094" w:header="720" w:footer="720" w:gutter="0"/>
          <w:cols w:space="461"/>
        </w:sectPr>
      </w:pPr>
      <w:r w:rsidRPr="00150B32">
        <w:t xml:space="preserve">Figure </w:t>
      </w:r>
      <w:proofErr w:type="gramStart"/>
      <w:r w:rsidRPr="00150B32">
        <w:t xml:space="preserve">2  </w:t>
      </w:r>
      <w:r w:rsidRPr="0003250C">
        <w:rPr>
          <w:b w:val="0"/>
          <w:bCs w:val="0"/>
          <w:i/>
          <w:iCs/>
        </w:rPr>
        <w:t>E.</w:t>
      </w:r>
      <w:proofErr w:type="gramEnd"/>
      <w:r w:rsidRPr="0003250C">
        <w:rPr>
          <w:b w:val="0"/>
          <w:bCs w:val="0"/>
          <w:i/>
          <w:iCs/>
        </w:rPr>
        <w:t xml:space="preserve"> coli </w:t>
      </w:r>
      <w:r w:rsidRPr="0003250C">
        <w:rPr>
          <w:b w:val="0"/>
          <w:bCs w:val="0"/>
        </w:rPr>
        <w:t>metabolite</w:t>
      </w:r>
      <w:r w:rsidR="00E62C66">
        <w:rPr>
          <w:b w:val="0"/>
          <w:bCs w:val="0"/>
        </w:rPr>
        <w:t>-</w:t>
      </w:r>
      <w:r w:rsidRPr="0003250C">
        <w:rPr>
          <w:b w:val="0"/>
          <w:bCs w:val="0"/>
        </w:rPr>
        <w:t>Mg</w:t>
      </w:r>
      <w:r w:rsidRPr="0003250C">
        <w:rPr>
          <w:b w:val="0"/>
          <w:bCs w:val="0"/>
          <w:vertAlign w:val="superscript"/>
        </w:rPr>
        <w:t xml:space="preserve">2+  </w:t>
      </w:r>
      <w:r w:rsidRPr="0003250C">
        <w:rPr>
          <w:b w:val="0"/>
          <w:bCs w:val="0"/>
        </w:rPr>
        <w:t>mixtures destabilize</w:t>
      </w:r>
      <w:r w:rsidR="00E62C66">
        <w:rPr>
          <w:b w:val="0"/>
          <w:bCs w:val="0"/>
        </w:rPr>
        <w:t>d</w:t>
      </w:r>
      <w:r w:rsidRPr="0003250C">
        <w:rPr>
          <w:b w:val="0"/>
          <w:bCs w:val="0"/>
        </w:rPr>
        <w:t xml:space="preserve"> RNA </w:t>
      </w:r>
      <w:r w:rsidR="00F86E2D">
        <w:rPr>
          <w:b w:val="0"/>
          <w:bCs w:val="0"/>
        </w:rPr>
        <w:t>helices</w:t>
      </w:r>
      <w:r w:rsidRPr="0003250C">
        <w:rPr>
          <w:b w:val="0"/>
          <w:bCs w:val="0"/>
        </w:rPr>
        <w:t xml:space="preserve">. </w:t>
      </w:r>
      <w:r w:rsidRPr="00C4769B">
        <w:t>(A)</w:t>
      </w:r>
      <w:r w:rsidRPr="0003250C">
        <w:rPr>
          <w:b w:val="0"/>
          <w:bCs w:val="0"/>
        </w:rPr>
        <w:t xml:space="preserve"> Layout of a fluorescence</w:t>
      </w:r>
      <w:r w:rsidR="00AC6B34">
        <w:rPr>
          <w:b w:val="0"/>
          <w:bCs w:val="0"/>
        </w:rPr>
        <w:t>-detected</w:t>
      </w:r>
      <w:r w:rsidRPr="0003250C">
        <w:rPr>
          <w:b w:val="0"/>
          <w:bCs w:val="0"/>
        </w:rPr>
        <w:t xml:space="preserve"> binding isotherm assay in a </w:t>
      </w:r>
      <w:r w:rsidR="00B361F6">
        <w:rPr>
          <w:b w:val="0"/>
          <w:bCs w:val="0"/>
        </w:rPr>
        <w:t>r</w:t>
      </w:r>
      <w:r w:rsidRPr="0003250C">
        <w:rPr>
          <w:b w:val="0"/>
          <w:bCs w:val="0"/>
        </w:rPr>
        <w:t>eal-</w:t>
      </w:r>
      <w:r w:rsidR="00B361F6">
        <w:rPr>
          <w:b w:val="0"/>
          <w:bCs w:val="0"/>
        </w:rPr>
        <w:t>t</w:t>
      </w:r>
      <w:r w:rsidRPr="0003250C">
        <w:rPr>
          <w:b w:val="0"/>
          <w:bCs w:val="0"/>
        </w:rPr>
        <w:t>ime PCR machine.</w:t>
      </w:r>
      <w:r w:rsidR="00B11C21">
        <w:rPr>
          <w:b w:val="0"/>
          <w:bCs w:val="0"/>
        </w:rPr>
        <w:t xml:space="preserve"> FAM emission is normalized to a passive ROX reference dye.</w:t>
      </w:r>
      <w:r w:rsidRPr="00150B32">
        <w:t xml:space="preserve"> (B) </w:t>
      </w:r>
      <w:r w:rsidR="00B11C21">
        <w:rPr>
          <w:b w:val="0"/>
          <w:bCs w:val="0"/>
        </w:rPr>
        <w:t>F</w:t>
      </w:r>
      <w:r w:rsidRPr="0003250C">
        <w:rPr>
          <w:b w:val="0"/>
          <w:bCs w:val="0"/>
        </w:rPr>
        <w:t>luorescence</w:t>
      </w:r>
      <w:r w:rsidR="00AC6B34">
        <w:rPr>
          <w:b w:val="0"/>
          <w:bCs w:val="0"/>
        </w:rPr>
        <w:t>-detected</w:t>
      </w:r>
      <w:r w:rsidRPr="0003250C">
        <w:rPr>
          <w:b w:val="0"/>
          <w:bCs w:val="0"/>
        </w:rPr>
        <w:t xml:space="preserve"> binding isotherms fit to determine equilibrium constants with MeltR. Data points represent raw</w:t>
      </w:r>
      <w:r w:rsidR="00E725F7">
        <w:rPr>
          <w:b w:val="0"/>
          <w:bCs w:val="0"/>
        </w:rPr>
        <w:t xml:space="preserve"> </w:t>
      </w:r>
      <w:proofErr w:type="spellStart"/>
      <w:r w:rsidR="00E725F7">
        <w:rPr>
          <w:b w:val="0"/>
          <w:bCs w:val="0"/>
        </w:rPr>
        <w:t>fluroescence</w:t>
      </w:r>
      <w:proofErr w:type="spellEnd"/>
      <w:r w:rsidRPr="0003250C">
        <w:rPr>
          <w:b w:val="0"/>
          <w:bCs w:val="0"/>
        </w:rPr>
        <w:t xml:space="preserve"> data. Curves represent curve fits. Colors represent different temperatures (purple: 32.3, blue: 41.8, teal: 51.3, green: 54.6, yellow: 58.4, orange: 60.7, red: 63.1 °C).</w:t>
      </w:r>
      <w:r w:rsidRPr="00150B32">
        <w:t xml:space="preserve"> (C</w:t>
      </w:r>
      <w:r w:rsidRPr="0003250C">
        <w:rPr>
          <w:b w:val="0"/>
          <w:bCs w:val="0"/>
        </w:rPr>
        <w:t xml:space="preserve">) Van’t Hoff relationship between </w:t>
      </w:r>
      <w:r w:rsidR="008F3C0D">
        <w:rPr>
          <w:b w:val="0"/>
          <w:bCs w:val="0"/>
        </w:rPr>
        <w:t xml:space="preserve">the helix association </w:t>
      </w:r>
      <w:r w:rsidRPr="0003250C">
        <w:rPr>
          <w:b w:val="0"/>
          <w:bCs w:val="0"/>
        </w:rPr>
        <w:t xml:space="preserve">equilibrium constant and temperature for helix </w:t>
      </w:r>
      <w:proofErr w:type="gramStart"/>
      <w:r w:rsidRPr="0003250C">
        <w:rPr>
          <w:b w:val="0"/>
          <w:bCs w:val="0"/>
        </w:rPr>
        <w:t>2:CGCAUCCU</w:t>
      </w:r>
      <w:proofErr w:type="gramEnd"/>
      <w:r w:rsidRPr="0003250C">
        <w:rPr>
          <w:b w:val="0"/>
          <w:bCs w:val="0"/>
        </w:rPr>
        <w:t>/AGGAUGCG folding in background, Eco80, NTPCM, and WMCM. All conditions contain 2 mM free Mg</w:t>
      </w:r>
      <w:r w:rsidRPr="0003250C">
        <w:rPr>
          <w:b w:val="0"/>
          <w:bCs w:val="0"/>
          <w:vertAlign w:val="superscript"/>
        </w:rPr>
        <w:t>2+</w:t>
      </w:r>
      <w:r w:rsidR="008F3C0D">
        <w:rPr>
          <w:b w:val="0"/>
          <w:bCs w:val="0"/>
        </w:rPr>
        <w:t xml:space="preserve">, </w:t>
      </w:r>
      <w:r w:rsidR="008F3C0D" w:rsidRPr="0003250C">
        <w:rPr>
          <w:b w:val="0"/>
          <w:bCs w:val="0"/>
        </w:rPr>
        <w:t>240 mM Na</w:t>
      </w:r>
      <w:r w:rsidR="008F3C0D" w:rsidRPr="008F3C0D">
        <w:rPr>
          <w:b w:val="0"/>
          <w:bCs w:val="0"/>
          <w:vertAlign w:val="superscript"/>
        </w:rPr>
        <w:t>+</w:t>
      </w:r>
      <w:r w:rsidR="00E62C66">
        <w:rPr>
          <w:b w:val="0"/>
          <w:bCs w:val="0"/>
        </w:rPr>
        <w:t>, and</w:t>
      </w:r>
      <w:r w:rsidR="008F3C0D" w:rsidRPr="0003250C">
        <w:rPr>
          <w:b w:val="0"/>
          <w:bCs w:val="0"/>
        </w:rPr>
        <w:t xml:space="preserve"> 140 mM K</w:t>
      </w:r>
      <w:r w:rsidR="008F3C0D" w:rsidRPr="008F3C0D">
        <w:rPr>
          <w:b w:val="0"/>
          <w:bCs w:val="0"/>
          <w:vertAlign w:val="superscript"/>
        </w:rPr>
        <w:t>+</w:t>
      </w:r>
      <w:r w:rsidRPr="0003250C">
        <w:rPr>
          <w:b w:val="0"/>
          <w:bCs w:val="0"/>
        </w:rPr>
        <w:t xml:space="preserve">. Points and error bars represent association constants and standard errors propagated from the fit (using MeltR). Lines represent fits to the </w:t>
      </w:r>
      <w:commentRangeStart w:id="13"/>
      <w:commentRangeStart w:id="14"/>
      <w:r w:rsidRPr="0003250C">
        <w:rPr>
          <w:b w:val="0"/>
          <w:bCs w:val="0"/>
        </w:rPr>
        <w:t>V</w:t>
      </w:r>
      <w:commentRangeEnd w:id="13"/>
      <w:r w:rsidR="00E725F7">
        <w:rPr>
          <w:rStyle w:val="CommentReference"/>
          <w:rFonts w:ascii="Liberation Serif" w:eastAsia="Noto Serif CJK SC" w:hAnsi="Liberation Serif" w:cs="Mangal"/>
          <w:b w:val="0"/>
          <w:bCs w:val="0"/>
          <w:kern w:val="2"/>
          <w:lang w:eastAsia="zh-CN" w:bidi="hi-IN"/>
        </w:rPr>
        <w:commentReference w:id="13"/>
      </w:r>
      <w:commentRangeEnd w:id="14"/>
      <w:r w:rsidR="00197528">
        <w:rPr>
          <w:rStyle w:val="CommentReference"/>
          <w:rFonts w:ascii="Liberation Serif" w:eastAsia="Noto Serif CJK SC" w:hAnsi="Liberation Serif" w:cs="Mangal"/>
          <w:b w:val="0"/>
          <w:bCs w:val="0"/>
          <w:kern w:val="2"/>
          <w:lang w:eastAsia="zh-CN" w:bidi="hi-IN"/>
        </w:rPr>
        <w:commentReference w:id="14"/>
      </w:r>
      <w:r w:rsidRPr="0003250C">
        <w:rPr>
          <w:b w:val="0"/>
          <w:bCs w:val="0"/>
        </w:rPr>
        <w:t>an’t Hoff equation that MeltR use</w:t>
      </w:r>
      <w:r w:rsidR="00E62C66">
        <w:rPr>
          <w:b w:val="0"/>
          <w:bCs w:val="0"/>
        </w:rPr>
        <w:t>d</w:t>
      </w:r>
      <w:r w:rsidRPr="0003250C">
        <w:rPr>
          <w:b w:val="0"/>
          <w:bCs w:val="0"/>
        </w:rPr>
        <w:t xml:space="preserve"> to calculate folding energies</w:t>
      </w:r>
      <w:r w:rsidR="00197528">
        <w:rPr>
          <w:b w:val="0"/>
          <w:bCs w:val="0"/>
        </w:rPr>
        <w:t>.</w:t>
      </w:r>
      <w:r w:rsidRPr="00150B32">
        <w:t xml:space="preserve"> </w:t>
      </w:r>
      <w:commentRangeStart w:id="15"/>
      <w:commentRangeStart w:id="16"/>
      <w:r w:rsidRPr="00150B32">
        <w:t>(D)</w:t>
      </w:r>
      <w:commentRangeEnd w:id="15"/>
      <w:r w:rsidRPr="00150B32">
        <w:commentReference w:id="15"/>
      </w:r>
      <w:commentRangeEnd w:id="16"/>
      <w:r w:rsidRPr="00150B32">
        <w:commentReference w:id="16"/>
      </w:r>
      <w:r w:rsidRPr="00150B32">
        <w:t xml:space="preserve"> </w:t>
      </w:r>
      <w:r w:rsidRPr="0003250C">
        <w:rPr>
          <w:b w:val="0"/>
          <w:bCs w:val="0"/>
        </w:rPr>
        <w:t xml:space="preserve">The Gibbs free energy at 37 °C </w:t>
      </w:r>
      <w:r w:rsidR="008F3C0D">
        <w:rPr>
          <w:b w:val="0"/>
          <w:bCs w:val="0"/>
        </w:rPr>
        <w:t>(</w:t>
      </w:r>
      <w:r w:rsidR="001B699E" w:rsidRPr="001B699E">
        <w:rPr>
          <w:b w:val="0"/>
          <w:bCs w:val="0"/>
        </w:rPr>
        <w:t>ΔG</w:t>
      </w:r>
      <w:r w:rsidR="001B699E" w:rsidRPr="001B699E">
        <w:rPr>
          <w:rFonts w:ascii="Cambria" w:hAnsi="Cambria"/>
          <w:b w:val="0"/>
          <w:bCs w:val="0"/>
        </w:rPr>
        <w:t>°</w:t>
      </w:r>
      <w:r w:rsidR="001B699E" w:rsidRPr="001B699E">
        <w:rPr>
          <w:b w:val="0"/>
          <w:bCs w:val="0"/>
          <w:vertAlign w:val="subscript"/>
        </w:rPr>
        <w:t>37</w:t>
      </w:r>
      <w:r w:rsidR="008F3C0D" w:rsidRPr="008F3C0D">
        <w:rPr>
          <w:b w:val="0"/>
          <w:bCs w:val="0"/>
        </w:rPr>
        <w:t>)</w:t>
      </w:r>
      <w:r w:rsidRPr="0003250C">
        <w:rPr>
          <w:b w:val="0"/>
          <w:bCs w:val="0"/>
        </w:rPr>
        <w:t xml:space="preserve"> in Eco80, NTPCM, </w:t>
      </w:r>
      <w:r w:rsidR="00AC6B34">
        <w:rPr>
          <w:b w:val="0"/>
          <w:bCs w:val="0"/>
        </w:rPr>
        <w:t>or</w:t>
      </w:r>
      <w:r w:rsidR="00AC6B34" w:rsidRPr="0003250C">
        <w:rPr>
          <w:b w:val="0"/>
          <w:bCs w:val="0"/>
        </w:rPr>
        <w:t xml:space="preserve"> </w:t>
      </w:r>
      <w:r w:rsidRPr="0003250C">
        <w:rPr>
          <w:b w:val="0"/>
          <w:bCs w:val="0"/>
        </w:rPr>
        <w:t xml:space="preserve">WMCM compared to </w:t>
      </w:r>
      <w:r w:rsidRPr="001B699E">
        <w:rPr>
          <w:b w:val="0"/>
          <w:bCs w:val="0"/>
        </w:rPr>
        <w:t xml:space="preserve">the </w:t>
      </w:r>
      <w:r w:rsidR="001B699E" w:rsidRPr="001B699E">
        <w:rPr>
          <w:b w:val="0"/>
          <w:bCs w:val="0"/>
        </w:rPr>
        <w:t>ΔG</w:t>
      </w:r>
      <w:r w:rsidR="001B699E" w:rsidRPr="001B699E">
        <w:rPr>
          <w:rFonts w:ascii="Cambria" w:hAnsi="Cambria"/>
          <w:b w:val="0"/>
          <w:bCs w:val="0"/>
        </w:rPr>
        <w:t>°</w:t>
      </w:r>
      <w:r w:rsidR="001B699E" w:rsidRPr="001B699E">
        <w:rPr>
          <w:b w:val="0"/>
          <w:bCs w:val="0"/>
          <w:vertAlign w:val="subscript"/>
        </w:rPr>
        <w:t>37</w:t>
      </w:r>
      <w:r w:rsidR="001B699E">
        <w:rPr>
          <w:vertAlign w:val="subscript"/>
        </w:rPr>
        <w:t xml:space="preserve"> </w:t>
      </w:r>
      <w:r w:rsidRPr="0003250C">
        <w:rPr>
          <w:b w:val="0"/>
          <w:bCs w:val="0"/>
        </w:rPr>
        <w:t xml:space="preserve">in background for five RNA helices. </w:t>
      </w:r>
      <w:r w:rsidR="00E62C66">
        <w:rPr>
          <w:b w:val="0"/>
          <w:bCs w:val="0"/>
        </w:rPr>
        <w:t>E</w:t>
      </w:r>
      <w:r w:rsidRPr="0003250C">
        <w:rPr>
          <w:b w:val="0"/>
          <w:bCs w:val="0"/>
        </w:rPr>
        <w:t xml:space="preserve">rrors were propagated assuming 1.5% uncertainty in the </w:t>
      </w:r>
      <w:r w:rsidR="001B699E" w:rsidRPr="001B699E">
        <w:rPr>
          <w:b w:val="0"/>
          <w:bCs w:val="0"/>
        </w:rPr>
        <w:t>ΔG</w:t>
      </w:r>
      <w:r w:rsidR="001B699E" w:rsidRPr="001B699E">
        <w:rPr>
          <w:rFonts w:ascii="Cambria" w:hAnsi="Cambria"/>
          <w:b w:val="0"/>
          <w:bCs w:val="0"/>
        </w:rPr>
        <w:t>°</w:t>
      </w:r>
      <w:r w:rsidR="001B699E" w:rsidRPr="001B699E">
        <w:rPr>
          <w:b w:val="0"/>
          <w:bCs w:val="0"/>
          <w:vertAlign w:val="subscript"/>
        </w:rPr>
        <w:t>37</w:t>
      </w:r>
      <w:r w:rsidRPr="0003250C">
        <w:rPr>
          <w:b w:val="0"/>
          <w:bCs w:val="0"/>
        </w:rPr>
        <w:t xml:space="preserve"> (see methods for error analysis)</w:t>
      </w:r>
      <w:r w:rsidRPr="00150B32">
        <w:t>.</w:t>
      </w:r>
    </w:p>
    <w:p w14:paraId="5DA428AE" w14:textId="4A63AA2C" w:rsidR="00935500" w:rsidRPr="00F81B12" w:rsidRDefault="00935500" w:rsidP="00F81B12">
      <w:pPr>
        <w:pStyle w:val="TAMainText"/>
        <w:rPr>
          <w:i/>
          <w:iCs/>
        </w:rPr>
      </w:pPr>
      <w:r w:rsidRPr="00F81B12">
        <w:rPr>
          <w:i/>
          <w:iCs/>
        </w:rPr>
        <w:t>Thermodynamic analysis of RNA helices in Eco80 by fluorescence</w:t>
      </w:r>
      <w:r w:rsidR="00E73EC8" w:rsidRPr="00F81B12">
        <w:rPr>
          <w:i/>
          <w:iCs/>
        </w:rPr>
        <w:t>-detected</w:t>
      </w:r>
      <w:r w:rsidRPr="00F81B12">
        <w:rPr>
          <w:i/>
          <w:iCs/>
        </w:rPr>
        <w:t xml:space="preserve"> binding isotherms</w:t>
      </w:r>
    </w:p>
    <w:p w14:paraId="7DB97F16" w14:textId="4178D7A8" w:rsidR="00935500" w:rsidRPr="00935500" w:rsidRDefault="00935500" w:rsidP="00F81B12">
      <w:pPr>
        <w:pStyle w:val="TAMainText"/>
      </w:pPr>
      <w:r w:rsidRPr="00935500">
        <w:t xml:space="preserve">We sought to understand how Eco80 affects the thermodynamic stability of RNA. Stability of RNA helices </w:t>
      </w:r>
      <w:r w:rsidR="008F3C0D">
        <w:t>is</w:t>
      </w:r>
      <w:r w:rsidRPr="00935500">
        <w:t xml:space="preserve"> traditionally measured with UV</w:t>
      </w:r>
      <w:r w:rsidR="00EB6AE1">
        <w:t xml:space="preserve"> </w:t>
      </w:r>
      <w:r w:rsidRPr="00935500">
        <w:t>absorbance-detected melting curves, typically monitored at 260 or 280 nm.</w:t>
      </w:r>
      <w:r w:rsidRPr="00935500">
        <w:fldChar w:fldCharType="begin"/>
      </w:r>
      <w:r w:rsidR="001D529D">
        <w:instrText xml:space="preserve"> ADDIN ZOTERO_ITEM CSL_CITATION {"citationID":"a1tf86e8sol","properties":{"formattedCitation":"\\super 35,36\\nosupersub{}","plainCitation":"35,36","noteIndex":0},"citationItems":[{"id":252,"uris":["http://zotero.org/users/4485201/items/J7UJLVKY"],"itemData":{"id":252,"type":"chapter","abstract":"This chapter discusses the experimental methods needed to acquire a melting curve and the analysis and interpretation of the data. Any standard commercial UV spectrophotometer can be equipped to measure melting curves. A useful instrument is a single-beam Gilford (Oberlin, OH) spectrophotometer (Model 2530) with an automated reference compensator that allows melting curves to be obtained on three separate samples simultaneously. One major advantage of using UV spectroscopy is the high sensitivity of the method. Normally, the absorbance of the sample used should be between 0.2 and 2.0. Sample preparation for UV melting studies is straightforward. The RNA stock solution is prepared by dialysis against the desired buffer and different concentrations are made by dilution. The high salt concentration is chosen to minimize electrostatic repulsion between strands and to avoid divalent ions, which catalyze hydrolysis of RNA and favor triple-strand formation. This solvent provides a standard condition for measuring melting curves and for comparing results with previously published data.","collection-title":"RNA Processing Part A: General Methods","container-title":"Methods in Enzymology","note":"DOI: 10.1016/0076-6879(89)80108-9","page":"304-325","publisher":"Academic Press","source":"ScienceDirect","title":"[22] absorbance melting curves of RNA","URL":"http://www.sciencedirect.com/science/article/pii/0076687989801089","volume":"180","author":[{"family":"Puglisi","given":"Joseph D."},{"family":"Tinoco","given":"Ignacio"}],"accessed":{"date-parts":[["2018",3,23]]},"issued":{"date-parts":[["1989",1,1]]}}},{"id":556,"uris":["http://zotero.org/users/4485201/items/W9LEI5CR"],"itemData":{"id":556,"type":"article-journal","abstract":"Improved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Pr="00935500">
        <w:fldChar w:fldCharType="separate"/>
      </w:r>
      <w:r w:rsidR="001D529D" w:rsidRPr="001D529D">
        <w:rPr>
          <w:szCs w:val="24"/>
          <w:vertAlign w:val="superscript"/>
        </w:rPr>
        <w:t>35,36</w:t>
      </w:r>
      <w:r w:rsidRPr="00935500">
        <w:fldChar w:fldCharType="end"/>
      </w:r>
      <w:r w:rsidRPr="00935500">
        <w:t xml:space="preserve"> However, absorbance melting curves </w:t>
      </w:r>
      <w:r w:rsidR="00D84587">
        <w:t>c</w:t>
      </w:r>
      <w:r w:rsidR="001E6B12">
        <w:t>ould not</w:t>
      </w:r>
      <w:r w:rsidRPr="00935500">
        <w:t xml:space="preserve"> measur</w:t>
      </w:r>
      <w:r w:rsidR="00D84587">
        <w:t>e</w:t>
      </w:r>
      <w:r w:rsidRPr="00935500">
        <w:t xml:space="preserve"> helix stability in Eco80 because of the high absorptivity of the nucleotide metabolites. Thus, we pursued a fluorescence-detected binding isotherm assay.</w:t>
      </w:r>
    </w:p>
    <w:p w14:paraId="659B645A" w14:textId="647DEA14" w:rsidR="00497010" w:rsidRDefault="00935500" w:rsidP="00F81B12">
      <w:pPr>
        <w:pStyle w:val="TAMainText"/>
      </w:pPr>
      <w:r w:rsidRPr="00935500">
        <w:t>Helix stability was monitored using emission of a 5</w:t>
      </w:r>
      <w:r w:rsidR="00A75B62">
        <w:rPr>
          <w:rFonts w:ascii="Cambria" w:hAnsi="Cambria"/>
        </w:rPr>
        <w:t>´</w:t>
      </w:r>
      <w:r w:rsidRPr="00935500">
        <w:t>-fluorophore-labeled RNA strand (FAM-RNA) in equilibrium with a complementary 3</w:t>
      </w:r>
      <w:r w:rsidR="00A75B62">
        <w:rPr>
          <w:rFonts w:ascii="Cambria" w:hAnsi="Cambria"/>
        </w:rPr>
        <w:t>´</w:t>
      </w:r>
      <w:r w:rsidRPr="00935500">
        <w:t>-quencher labeled RNA strand (RNA-</w:t>
      </w:r>
      <w:r w:rsidRPr="00935500">
        <w:t>BHQ1) (Figure 2A). High emission indicate</w:t>
      </w:r>
      <w:r w:rsidR="00313CB1">
        <w:t>s</w:t>
      </w:r>
      <w:r w:rsidRPr="00935500">
        <w:t xml:space="preserve"> that the FAM-RNA is single-stranded, while low emission indicate</w:t>
      </w:r>
      <w:r w:rsidR="00313CB1">
        <w:t>s</w:t>
      </w:r>
      <w:r w:rsidRPr="00935500">
        <w:t xml:space="preserve"> that it </w:t>
      </w:r>
      <w:r w:rsidR="00313CB1">
        <w:t>is</w:t>
      </w:r>
      <w:r w:rsidRPr="00935500">
        <w:t xml:space="preserve"> bound in duplex with RNA-BHQ1. We used a binding isotherm method, where</w:t>
      </w:r>
      <w:r w:rsidR="00BB1C83">
        <w:t>in decreasing concentrations of</w:t>
      </w:r>
      <w:r w:rsidRPr="00935500">
        <w:t xml:space="preserve"> RNA-BHQ1 </w:t>
      </w:r>
      <w:r w:rsidR="00BB1C83">
        <w:t>are</w:t>
      </w:r>
      <w:r w:rsidRPr="00935500">
        <w:t xml:space="preserve"> titrated into a constant concentration of FAM-RNA (SI </w:t>
      </w:r>
      <w:r w:rsidR="00B573D6">
        <w:t>F</w:t>
      </w:r>
      <w:r w:rsidRPr="00935500">
        <w:t xml:space="preserve">igure 3), resulting in a binding isotherm (Figure 2B). We favored </w:t>
      </w:r>
      <w:r w:rsidR="00B82859">
        <w:t>binding isotherms</w:t>
      </w:r>
      <w:r w:rsidRPr="00935500">
        <w:t xml:space="preserve"> over fluorescence-detected melts because of the</w:t>
      </w:r>
      <w:r w:rsidR="00BB1C83">
        <w:t xml:space="preserve"> very strong</w:t>
      </w:r>
      <w:r w:rsidRPr="00935500">
        <w:t xml:space="preserve"> dependence of FAM emission on temperature.</w:t>
      </w:r>
      <w:r w:rsidRPr="00935500">
        <w:fldChar w:fldCharType="begin"/>
      </w:r>
      <w:r w:rsidR="001D529D">
        <w:instrText xml:space="preserve"> ADDIN ZOTERO_ITEM CSL_CITATION {"citationID":"abps7qm02k","properties":{"formattedCitation":"\\super 37\\uc0\\u8211{}39\\nosupersub{}","plainCitation":"37–39","noteIndex":0},"citationItems":[{"id":224,"uris":["http://zotero.org/users/4485201/items/JYZHRWS2"],"itemData":{"id":224,"type":"article-journal","abstract":"RNA pseudoknots have important functions, and thermodynamic stability is a key to predicting pseudoknots in RNA sequences and to understanding their functions. Traditional methods, such as UV melting and differential scanning calorimetry, for measuring RNA thermodynamics are restricted to temperature ranges around the melting temperature for a pseudoknot. Here, we report RNA pseudoknot free energy changes at 37 °C measured by fluorescence competition assays. Sequence-dependent studies for the loop 1−stem 2 region reveal (1) the individual nearest-neighbor hydrogen bonding (INN-HB) model provides a reasonable estimate for the free energy change when a Watson−Crick base pair in stem 2 is changed, (2) the loop entropy can be estimated by a statistical polymer model, although some penalty for certain loop sequences is necessary, and (3) tertiary interactions can significantly stabilize pseudoknots and extending the length of stem 2 may alter tertiary interactions such that the INN-HB model does not predict the net effect of adding a base pair. The results can inform writing of algorithms for predicting and/or designing RNA secondary structures.","container-title":"Biochemistry","DOI":"10.1021/bi901541j","ISSN":"0006-2960","issue":"3","journalAbbreviation":"Biochemistry","page":"623-634","source":"ACS Publications","title":"Fluorescence Competition Assay Measurements of Free Energy Changes for RNA Pseudoknots","volume":"49","author":[{"family":"Liu","given":"Biao"},{"family":"Shankar","given":"Neelaabh"},{"family":"Turner","given":"Douglas H."}],"issued":{"date-parts":[["2010",1,26]]}}},{"id":123,"uris":["http://zotero.org/users/4485201/items/Y3JAF96W"],"itemData":{"id":123,"type":"article-journal","abstract":", Three-way multibranch loops (junctions) are common in RNA secondary structures. Computer algorithms such as RNAstructure and MFOLD do not consider the identity of unpaired nucleotides in multibranch loops when predicting secondary structure. There is limited experimental data, however, to parametrize this aspect of these algorithms. In this study, UV optical melting and a fluorescence competition assay are used to measure stabilities of multibranch loops containing up to five unpaired adenosines or uridines or a loop E motif. These results provide a test of our understanding of the factors affecting multibranch loop stability and provide revised parameters for predicting stability. The results should help to improve predictions of RNA secondary structure.","container-title":"Biochemistry","DOI":"10.1021/bi101470n","ISSN":"0006-2960","issue":"5","journalAbbreviation":"Biochemistry","note":"PMID: 21133351\nPMCID: PMC3032278","page":"640-653","source":"PubMed Central","title":"Fluorescence Competition and Optical Melting Measurements of RNA Three-Way Multibranch Loops Provide a Revised Model for Thermodynamic Parameters","volume":"50","author":[{"family":"Liu","given":"Biao"},{"family":"Diamond","given":"Joshua M."},{"family":"Mathews","given":"David H."},{"family":"Turner","given":"Douglas H."}],"issued":{"date-parts":[["2011",2,8]]}}},{"id":429,"uris":["http://zotero.org/users/4485201/items/28LW6VYK"],"itemData":{"id":429,"type":"article-journal","abstract":"Modern real-time PCR systems make it easy to monitor fluorescence while temperature is varied for hundreds of samples in parallel, permitting high-throughput studies. We employed such system to investigate melting transitions of ordered nucleic acid structures into disordered random coils. Fluorescent dye and quencher were attached to oligonucleotides in such a way that changes of fluorescence intensity with temperature indicated progression of denaturation. When fluorescence melting data were compared with traditional ultraviolet optical experiments, commonly used dye/quencher combinations, like fluorescein and tetramethylrhodamine, showed substantial discrepancies. We have therefore screened 22 commercially available fluorophores and quenchers for their ability to reliably report annealing and melting transitions. Dependence of fluorescence on temperature and pH was also investigated. The optimal performance was observed using Texas Red or ROX dyes with Iowa Black RQ or Black Hole quenchers. These labels did not alter two-state nature of duplex melting process and provided accurate melting temperatures, free energies, enthalpies, and entropies. We also suggest a new strategy for determination of DNA duplex thermodynamics where concentration of a dye-labeled strand is kept constant and its complementary strand modified with a quencher is added at increasing excess. These methodological improvements will help build predictive models of nucleic acid hybridization. © 2011 Wiley Periodicals, Inc. Biopolymers 95: 472–486, 2011.","container-title":"Biopolymers","DOI":"10.1002/bip.21615","ISSN":"0006-3525","issue":"7","journalAbbreviation":"Biopolymers","note":"PMID: 21384337\nPMCID: PMC3082624","page":"472-486","source":"PubMed Central","title":"Measuring thermodynamic details of DNA hybridization using fluorescence","volume":"95","author":[{"family":"You","given":"Yong"},{"family":"Tataurov","given":"Andrey V"},{"family":"Owczarzy","given":"Richard"}],"issued":{"date-parts":[["2011",7]]}}}],"schema":"https://github.com/citation-style-language/schema/raw/master/csl-citation.json"} </w:instrText>
      </w:r>
      <w:r w:rsidRPr="00935500">
        <w:fldChar w:fldCharType="separate"/>
      </w:r>
      <w:r w:rsidR="001D529D" w:rsidRPr="001D529D">
        <w:rPr>
          <w:szCs w:val="24"/>
          <w:vertAlign w:val="superscript"/>
        </w:rPr>
        <w:t>37–39</w:t>
      </w:r>
      <w:r w:rsidRPr="00935500">
        <w:fldChar w:fldCharType="end"/>
      </w:r>
      <w:r w:rsidRPr="00935500">
        <w:t xml:space="preserve"> Emission of FAM was monitored at different temperatures, resulting in a</w:t>
      </w:r>
      <w:r w:rsidR="00C4769B">
        <w:t>n</w:t>
      </w:r>
      <w:r w:rsidRPr="00935500">
        <w:t xml:space="preserve"> isotherm every 0.5 °C from 20 to 80 °C</w:t>
      </w:r>
      <w:r w:rsidR="00BB1C83">
        <w:t>.</w:t>
      </w:r>
      <w:r w:rsidRPr="00935500">
        <w:t xml:space="preserve"> Figure 2B</w:t>
      </w:r>
      <w:r w:rsidR="00BB1C83">
        <w:t xml:space="preserve"> shows a subset of these 121 isotherms</w:t>
      </w:r>
      <w:r w:rsidR="00497010">
        <w:t>.</w:t>
      </w:r>
    </w:p>
    <w:p w14:paraId="466A7A6E" w14:textId="24A75DAB" w:rsidR="00935500" w:rsidRPr="00935500" w:rsidRDefault="00935500" w:rsidP="00F81B12">
      <w:pPr>
        <w:pStyle w:val="TAMainText"/>
      </w:pPr>
      <w:r w:rsidRPr="00935500">
        <w:lastRenderedPageBreak/>
        <w:t>Raw fluorescence</w:t>
      </w:r>
      <w:r w:rsidR="00BB1C83">
        <w:t xml:space="preserve"> data</w:t>
      </w:r>
      <w:r w:rsidRPr="00935500">
        <w:t xml:space="preserve"> w</w:t>
      </w:r>
      <w:r w:rsidR="00BB1C83">
        <w:t>ere</w:t>
      </w:r>
      <w:r w:rsidRPr="00935500">
        <w:t xml:space="preserve"> fit with MeltR, a</w:t>
      </w:r>
      <w:r w:rsidR="00497010">
        <w:t xml:space="preserve"> </w:t>
      </w:r>
      <w:r w:rsidRPr="00935500">
        <w:t>program created by the authors, to determine folding energies. MeltR is a package of functions in the R programming language that allow</w:t>
      </w:r>
      <w:r w:rsidR="00A75B62">
        <w:t>ed</w:t>
      </w:r>
      <w:r w:rsidRPr="00935500">
        <w:t xml:space="preserve"> facile conversion of raw data to folding energies (see </w:t>
      </w:r>
      <w:r w:rsidR="00A75B62">
        <w:t>SI m</w:t>
      </w:r>
      <w:r w:rsidRPr="00935500">
        <w:t>ethods for details). MeltR calculate</w:t>
      </w:r>
      <w:r w:rsidR="00A75B62">
        <w:t>d</w:t>
      </w:r>
      <w:r w:rsidRPr="00935500">
        <w:t xml:space="preserve"> folding energies using two Van’t Hoff methods: (1) directly fitting a Van’t Hoff plot as a function of temperature (Figure 3C) and (2) globally fitting raw fluorescence </w:t>
      </w:r>
      <w:commentRangeStart w:id="17"/>
      <w:commentRangeStart w:id="18"/>
      <w:r w:rsidRPr="00935500">
        <w:t>emission</w:t>
      </w:r>
      <w:commentRangeEnd w:id="17"/>
      <w:r w:rsidR="00BB1C83">
        <w:rPr>
          <w:rStyle w:val="CommentReference"/>
          <w:rFonts w:ascii="Liberation Serif" w:eastAsia="Noto Serif CJK SC" w:hAnsi="Liberation Serif" w:cs="Mangal"/>
          <w:kern w:val="2"/>
          <w:lang w:eastAsia="zh-CN" w:bidi="hi-IN"/>
        </w:rPr>
        <w:commentReference w:id="17"/>
      </w:r>
      <w:commentRangeEnd w:id="18"/>
      <w:r w:rsidR="004D3BEF">
        <w:rPr>
          <w:rStyle w:val="CommentReference"/>
          <w:rFonts w:ascii="Liberation Serif" w:eastAsia="Noto Serif CJK SC" w:hAnsi="Liberation Serif" w:cs="Mangal"/>
          <w:kern w:val="2"/>
          <w:lang w:eastAsia="zh-CN" w:bidi="hi-IN"/>
        </w:rPr>
        <w:commentReference w:id="18"/>
      </w:r>
      <w:r w:rsidRPr="00935500">
        <w:t>.</w:t>
      </w:r>
    </w:p>
    <w:p w14:paraId="7DE7A805" w14:textId="636118A0" w:rsidR="00935500" w:rsidRPr="00F81B12" w:rsidRDefault="00935500" w:rsidP="00F81B12">
      <w:pPr>
        <w:pStyle w:val="TAMainText"/>
        <w:rPr>
          <w:i/>
          <w:iCs/>
        </w:rPr>
      </w:pPr>
      <w:r w:rsidRPr="00F81B12">
        <w:rPr>
          <w:i/>
          <w:iCs/>
        </w:rPr>
        <w:t>Eco80 thermodynamically destabilize</w:t>
      </w:r>
      <w:r w:rsidR="00943E3A" w:rsidRPr="00F81B12">
        <w:rPr>
          <w:i/>
          <w:iCs/>
        </w:rPr>
        <w:t>s</w:t>
      </w:r>
      <w:r w:rsidRPr="00F81B12">
        <w:rPr>
          <w:i/>
          <w:iCs/>
        </w:rPr>
        <w:t xml:space="preserve"> RNA helices</w:t>
      </w:r>
    </w:p>
    <w:p w14:paraId="3B25D4C2" w14:textId="77CCE70A" w:rsidR="00935500" w:rsidRPr="00935500" w:rsidRDefault="00935500" w:rsidP="00F81B12">
      <w:pPr>
        <w:pStyle w:val="TAMainText"/>
      </w:pPr>
      <w:r w:rsidRPr="00935500">
        <w:t>We used fluorescence</w:t>
      </w:r>
      <w:r w:rsidR="00AC6B34">
        <w:t>-detected</w:t>
      </w:r>
      <w:r w:rsidRPr="00935500">
        <w:t xml:space="preserve"> binding isotherms to determine helix folding energies in </w:t>
      </w:r>
      <w:r w:rsidR="00497010">
        <w:t xml:space="preserve">a </w:t>
      </w:r>
      <w:r w:rsidRPr="00935500">
        <w:t xml:space="preserve">background control </w:t>
      </w:r>
      <w:r w:rsidR="00AC6B34">
        <w:t xml:space="preserve">of </w:t>
      </w:r>
      <w:r w:rsidRPr="00935500">
        <w:t>240 mM NaCl</w:t>
      </w:r>
      <w:r w:rsidR="00AC6B34">
        <w:t xml:space="preserve"> and</w:t>
      </w:r>
      <w:r w:rsidRPr="00935500">
        <w:t xml:space="preserve"> 140 mM KCl</w:t>
      </w:r>
      <w:r w:rsidR="00497010">
        <w:t>,</w:t>
      </w:r>
      <w:r w:rsidR="00AC6B34">
        <w:t xml:space="preserve"> and either</w:t>
      </w:r>
      <w:r w:rsidRPr="00935500">
        <w:t xml:space="preserve"> Eco80, NTPCM, and WMCM for a set of five representative eight base-pair RNA helices; all solutions contain</w:t>
      </w:r>
      <w:r w:rsidR="00F43B6A">
        <w:t>ed</w:t>
      </w:r>
      <w:r w:rsidRPr="00935500">
        <w:t xml:space="preserve"> 2 mM free Mg</w:t>
      </w:r>
      <w:r w:rsidRPr="00935500">
        <w:rPr>
          <w:vertAlign w:val="superscript"/>
        </w:rPr>
        <w:t>2+</w:t>
      </w:r>
      <w:r w:rsidR="00AC6B34">
        <w:rPr>
          <w:vertAlign w:val="subscript"/>
        </w:rPr>
        <w:t xml:space="preserve"> </w:t>
      </w:r>
      <w:r w:rsidR="00AC6B34">
        <w:t>(</w:t>
      </w:r>
      <w:r w:rsidRPr="00935500">
        <w:t>Table 2</w:t>
      </w:r>
      <w:r w:rsidR="00AC6B34">
        <w:t>)</w:t>
      </w:r>
      <w:r w:rsidRPr="00935500">
        <w:t xml:space="preserve">. This helix set was designed to contain </w:t>
      </w:r>
      <w:r w:rsidR="00E502B4">
        <w:t xml:space="preserve">one or more </w:t>
      </w:r>
      <w:r w:rsidRPr="00935500">
        <w:t xml:space="preserve">representatives of </w:t>
      </w:r>
      <w:r w:rsidR="00AC6B34">
        <w:t>each of the</w:t>
      </w:r>
      <w:r w:rsidR="00AC6B34" w:rsidRPr="00935500">
        <w:t xml:space="preserve"> </w:t>
      </w:r>
      <w:r w:rsidRPr="00935500">
        <w:t>10 Watson-Crick nearest neighbor parameters and vary in AU content from 25% to 75%</w:t>
      </w:r>
      <w:r w:rsidR="00AC6B34">
        <w:t xml:space="preserve"> (Table </w:t>
      </w:r>
      <w:r w:rsidR="00AC6B34">
        <w:t>3)</w:t>
      </w:r>
      <w:r w:rsidRPr="00935500">
        <w:t xml:space="preserve">. Both of the aforementioned methods to determine folding </w:t>
      </w:r>
      <w:r w:rsidR="00E502B4">
        <w:t xml:space="preserve">free </w:t>
      </w:r>
      <w:r w:rsidRPr="00935500">
        <w:t xml:space="preserve">energies in MeltR agreed (SI </w:t>
      </w:r>
      <w:r w:rsidR="00B573D6">
        <w:t>T</w:t>
      </w:r>
      <w:r w:rsidRPr="00935500">
        <w:t>able 5)</w:t>
      </w:r>
      <w:r w:rsidR="00E502B4">
        <w:t xml:space="preserve">; </w:t>
      </w:r>
      <w:r w:rsidRPr="00935500">
        <w:t xml:space="preserve">the results from the Van’t Hoff plot </w:t>
      </w:r>
      <w:r w:rsidR="00E502B4">
        <w:t>a</w:t>
      </w:r>
      <w:r w:rsidRPr="00935500">
        <w:t>re reported</w:t>
      </w:r>
      <w:r w:rsidR="00E502B4">
        <w:t xml:space="preserve"> in Table 3</w:t>
      </w:r>
      <w:r w:rsidR="00F43B6A">
        <w:t>,</w:t>
      </w:r>
      <w:r w:rsidRPr="00935500">
        <w:t xml:space="preserve"> which is ranked according to the AU content of the duplex.</w:t>
      </w:r>
      <w:r w:rsidR="008F3C0D">
        <w:t xml:space="preserve"> </w:t>
      </w:r>
      <w:r w:rsidR="008F3C0D" w:rsidRPr="00935500">
        <w:t>Errors in the main text are reported</w:t>
      </w:r>
      <w:r w:rsidR="00A75B62">
        <w:t xml:space="preserve"> as</w:t>
      </w:r>
      <w:r w:rsidR="008F3C0D" w:rsidRPr="00935500">
        <w:t xml:space="preserve"> 1.5% in terms of the </w:t>
      </w:r>
      <w:r w:rsidR="001B699E" w:rsidRPr="00935500">
        <w:t>ΔG</w:t>
      </w:r>
      <w:r w:rsidR="001B699E" w:rsidRPr="001B699E">
        <w:rPr>
          <w:rFonts w:ascii="Cambria" w:hAnsi="Cambria"/>
        </w:rPr>
        <w:t>°</w:t>
      </w:r>
      <w:r w:rsidR="001B699E" w:rsidRPr="001B699E">
        <w:rPr>
          <w:vertAlign w:val="subscript"/>
        </w:rPr>
        <w:t>37</w:t>
      </w:r>
      <w:r w:rsidR="008F3C0D" w:rsidRPr="00935500">
        <w:t xml:space="preserve"> and a detailed error analysis is </w:t>
      </w:r>
      <w:r w:rsidR="00CC0D17">
        <w:t xml:space="preserve">available </w:t>
      </w:r>
      <w:r w:rsidR="008F3C0D" w:rsidRPr="00935500">
        <w:t xml:space="preserve">in the </w:t>
      </w:r>
      <w:r w:rsidR="00CC0D17">
        <w:t>SI</w:t>
      </w:r>
      <w:r w:rsidR="008F3C0D">
        <w:t xml:space="preserve"> </w:t>
      </w:r>
      <w:r w:rsidR="008F3C0D" w:rsidRPr="00935500">
        <w:t>methods</w:t>
      </w:r>
      <w:r w:rsidR="00C4769B">
        <w:t>.</w:t>
      </w:r>
    </w:p>
    <w:p w14:paraId="6663925C" w14:textId="16788237" w:rsidR="00152902" w:rsidRPr="00152902" w:rsidRDefault="00935500" w:rsidP="00F81B12">
      <w:pPr>
        <w:pStyle w:val="TAMainText"/>
        <w:rPr>
          <w:b/>
          <w:bCs/>
        </w:rPr>
        <w:sectPr w:rsidR="00152902" w:rsidRPr="00152902" w:rsidSect="00110A77">
          <w:type w:val="continuous"/>
          <w:pgSz w:w="12240" w:h="15840"/>
          <w:pgMar w:top="720" w:right="1094" w:bottom="720" w:left="1094" w:header="720" w:footer="720" w:gutter="0"/>
          <w:cols w:num="2" w:space="461"/>
        </w:sectPr>
      </w:pPr>
      <w:r w:rsidRPr="00152902">
        <w:t>All five representative helices were significantly destabilized in Eco80 relative to the background condition, meaning the Δ</w:t>
      </w:r>
      <w:r w:rsidR="001B699E" w:rsidRPr="00935500">
        <w:t>ΔG</w:t>
      </w:r>
      <w:r w:rsidR="001B699E" w:rsidRPr="001B699E">
        <w:rPr>
          <w:rFonts w:ascii="Cambria" w:hAnsi="Cambria"/>
        </w:rPr>
        <w:t>°</w:t>
      </w:r>
      <w:r w:rsidR="001B699E" w:rsidRPr="001B699E">
        <w:rPr>
          <w:vertAlign w:val="subscript"/>
        </w:rPr>
        <w:t>37</w:t>
      </w:r>
      <w:r w:rsidRPr="00152902">
        <w:t xml:space="preserve"> between the background condition and Eco80 was larger than its propagated uncertainty (Table 3, Figure 2D). </w:t>
      </w:r>
      <w:r w:rsidR="00C22E0E" w:rsidRPr="00152902">
        <w:t>Destabilization</w:t>
      </w:r>
      <w:r w:rsidR="000121CB" w:rsidRPr="00152902">
        <w:t xml:space="preserve"> </w:t>
      </w:r>
      <w:r w:rsidR="00CE645E" w:rsidRPr="00152902">
        <w:t>Δ</w:t>
      </w:r>
      <w:r w:rsidR="001B699E" w:rsidRPr="00935500">
        <w:t>ΔG</w:t>
      </w:r>
      <w:r w:rsidR="001B699E" w:rsidRPr="001B699E">
        <w:rPr>
          <w:rFonts w:ascii="Cambria" w:hAnsi="Cambria"/>
        </w:rPr>
        <w:t>°</w:t>
      </w:r>
      <w:r w:rsidR="001B699E" w:rsidRPr="001B699E">
        <w:rPr>
          <w:vertAlign w:val="subscript"/>
        </w:rPr>
        <w:t>37</w:t>
      </w:r>
      <w:r w:rsidR="001B699E">
        <w:rPr>
          <w:vertAlign w:val="subscript"/>
        </w:rPr>
        <w:t xml:space="preserve"> </w:t>
      </w:r>
      <w:r w:rsidR="000121CB" w:rsidRPr="00152902">
        <w:t xml:space="preserve">values </w:t>
      </w:r>
      <w:r w:rsidR="00C22E0E" w:rsidRPr="00152902">
        <w:t>ranged from +0.44±0.23 to +1.1</w:t>
      </w:r>
      <w:r w:rsidR="00F43B6A">
        <w:t>7</w:t>
      </w:r>
      <w:r w:rsidR="00C22E0E" w:rsidRPr="00152902">
        <w:t>±0.28 kcal/mol</w:t>
      </w:r>
      <w:r w:rsidR="00FA740B" w:rsidRPr="00152902">
        <w:t>,</w:t>
      </w:r>
      <w:r w:rsidR="00C22E0E" w:rsidRPr="00152902">
        <w:t xml:space="preserve"> with an average value of +0.</w:t>
      </w:r>
      <w:r w:rsidR="00E979E9" w:rsidRPr="00152902">
        <w:t>6</w:t>
      </w:r>
      <w:r w:rsidR="00F43B6A">
        <w:t>9</w:t>
      </w:r>
      <w:r w:rsidR="00C22E0E" w:rsidRPr="00152902">
        <w:t>±0.</w:t>
      </w:r>
      <w:r w:rsidR="00E979E9" w:rsidRPr="00152902">
        <w:t>12 kcal/mol</w:t>
      </w:r>
      <w:r w:rsidR="000121CB" w:rsidRPr="00152902">
        <w:t xml:space="preserve"> (Table 3)</w:t>
      </w:r>
      <w:r w:rsidR="00E979E9" w:rsidRPr="00152902">
        <w:t>.</w:t>
      </w:r>
      <w:r w:rsidR="00C22E0E" w:rsidRPr="00152902">
        <w:t xml:space="preserve"> </w:t>
      </w:r>
      <w:r w:rsidRPr="00152902">
        <w:t>We did not observe a clear relationship between AU content and destabilization</w:t>
      </w:r>
      <w:r w:rsidR="00A87C4F" w:rsidRPr="00152902">
        <w:t xml:space="preserve"> (SI </w:t>
      </w:r>
      <w:r w:rsidR="00B573D6">
        <w:t>F</w:t>
      </w:r>
      <w:r w:rsidR="00A87C4F" w:rsidRPr="00152902">
        <w:t>igure 4)</w:t>
      </w:r>
      <w:r w:rsidRPr="00152902">
        <w:t>. Thus, Eco80 destabilize</w:t>
      </w:r>
      <w:r w:rsidR="00CC0D17" w:rsidRPr="00152902">
        <w:t>d</w:t>
      </w:r>
      <w:r w:rsidRPr="00152902">
        <w:t xml:space="preserve"> RNA helices but the underlying sequence dependence </w:t>
      </w:r>
      <w:r w:rsidR="00CC0D17" w:rsidRPr="00152902">
        <w:t>wa</w:t>
      </w:r>
      <w:r w:rsidRPr="00152902">
        <w:t>s not apparent.</w:t>
      </w:r>
      <w:r w:rsidR="00152902" w:rsidRPr="00152902">
        <w:t xml:space="preserve"> </w:t>
      </w:r>
    </w:p>
    <w:p w14:paraId="14F2CD09" w14:textId="77777777" w:rsidR="00152902" w:rsidRPr="0034482F" w:rsidRDefault="00152902" w:rsidP="00152902">
      <w:pPr>
        <w:pStyle w:val="VDTableTitle"/>
      </w:pPr>
      <w:r w:rsidRPr="0034482F">
        <w:t xml:space="preserve">Table 3.  Stability of RNA helices in </w:t>
      </w:r>
      <w:r w:rsidRPr="00E502B4">
        <w:rPr>
          <w:i/>
        </w:rPr>
        <w:t>E. coli</w:t>
      </w:r>
      <w:r w:rsidRPr="0034482F">
        <w:t xml:space="preserve"> metabolite mixtures.</w:t>
      </w:r>
    </w:p>
    <w:tbl>
      <w:tblPr>
        <w:tblW w:w="0" w:type="auto"/>
        <w:tblInd w:w="-5" w:type="dxa"/>
        <w:tblLayout w:type="fixed"/>
        <w:tblLook w:val="04A0" w:firstRow="1" w:lastRow="0" w:firstColumn="1" w:lastColumn="0" w:noHBand="0" w:noVBand="1"/>
      </w:tblPr>
      <w:tblGrid>
        <w:gridCol w:w="1530"/>
        <w:gridCol w:w="1487"/>
        <w:gridCol w:w="1487"/>
        <w:gridCol w:w="1487"/>
        <w:gridCol w:w="1487"/>
      </w:tblGrid>
      <w:tr w:rsidR="00152902" w14:paraId="2679A548" w14:textId="77777777" w:rsidTr="00F43B6A">
        <w:trPr>
          <w:trHeight w:val="144"/>
        </w:trPr>
        <w:tc>
          <w:tcPr>
            <w:tcW w:w="1530" w:type="dxa"/>
            <w:tcBorders>
              <w:top w:val="single" w:sz="4" w:space="0" w:color="auto"/>
              <w:bottom w:val="single" w:sz="4" w:space="0" w:color="auto"/>
            </w:tcBorders>
            <w:vAlign w:val="center"/>
          </w:tcPr>
          <w:p w14:paraId="41B07E2E" w14:textId="77777777" w:rsidR="00152902" w:rsidRDefault="00152902" w:rsidP="00EC0809">
            <w:pPr>
              <w:pStyle w:val="TCTableBody"/>
              <w:jc w:val="center"/>
            </w:pPr>
            <w:proofErr w:type="spellStart"/>
            <w:r>
              <w:t>Sequence</w:t>
            </w:r>
            <w:r>
              <w:rPr>
                <w:vertAlign w:val="superscript"/>
              </w:rPr>
              <w:t>a</w:t>
            </w:r>
            <w:proofErr w:type="spellEnd"/>
          </w:p>
        </w:tc>
        <w:tc>
          <w:tcPr>
            <w:tcW w:w="1487" w:type="dxa"/>
            <w:tcBorders>
              <w:top w:val="single" w:sz="4" w:space="0" w:color="000000"/>
              <w:left w:val="nil"/>
              <w:bottom w:val="single" w:sz="4" w:space="0" w:color="000000"/>
            </w:tcBorders>
            <w:vAlign w:val="center"/>
          </w:tcPr>
          <w:p w14:paraId="2AE56F1F" w14:textId="77777777" w:rsidR="00152902" w:rsidRDefault="00152902" w:rsidP="00EC0809">
            <w:pPr>
              <w:pStyle w:val="TCTableBody"/>
              <w:jc w:val="center"/>
            </w:pPr>
            <w:r>
              <w:t>AU</w:t>
            </w:r>
            <w:r>
              <w:br/>
              <w:t>content (%)</w:t>
            </w:r>
          </w:p>
        </w:tc>
        <w:tc>
          <w:tcPr>
            <w:tcW w:w="1487" w:type="dxa"/>
            <w:tcBorders>
              <w:top w:val="single" w:sz="4" w:space="0" w:color="000000"/>
              <w:left w:val="single" w:sz="4" w:space="0" w:color="000000"/>
              <w:bottom w:val="single" w:sz="4" w:space="0" w:color="000000"/>
            </w:tcBorders>
            <w:vAlign w:val="center"/>
          </w:tcPr>
          <w:p w14:paraId="3EE4CBE2" w14:textId="77777777" w:rsidR="00152902" w:rsidRDefault="00152902" w:rsidP="00EC0809">
            <w:pPr>
              <w:pStyle w:val="TCTableBody"/>
              <w:jc w:val="center"/>
            </w:pPr>
            <w:proofErr w:type="spellStart"/>
            <w:r>
              <w:t>Condition</w:t>
            </w:r>
            <w:r>
              <w:rPr>
                <w:vertAlign w:val="superscript"/>
              </w:rPr>
              <w:t>b</w:t>
            </w:r>
            <w:proofErr w:type="spellEnd"/>
          </w:p>
        </w:tc>
        <w:tc>
          <w:tcPr>
            <w:tcW w:w="1487" w:type="dxa"/>
            <w:tcBorders>
              <w:top w:val="single" w:sz="4" w:space="0" w:color="000000"/>
              <w:left w:val="single" w:sz="4" w:space="0" w:color="000000"/>
              <w:bottom w:val="single" w:sz="4" w:space="0" w:color="000000"/>
            </w:tcBorders>
            <w:vAlign w:val="center"/>
          </w:tcPr>
          <w:p w14:paraId="6A6E6BD9" w14:textId="41633D65" w:rsidR="00152902" w:rsidRDefault="00152902" w:rsidP="00EC0809">
            <w:pPr>
              <w:pStyle w:val="TCTableBody"/>
              <w:jc w:val="center"/>
            </w:pPr>
            <w:r w:rsidRPr="00935500">
              <w:t>ΔG</w:t>
            </w:r>
            <w:r w:rsidR="001B699E" w:rsidRPr="001B699E">
              <w:rPr>
                <w:rFonts w:ascii="Cambria" w:hAnsi="Cambria"/>
              </w:rPr>
              <w:t>°</w:t>
            </w:r>
            <w:r w:rsidRPr="001B699E">
              <w:rPr>
                <w:vertAlign w:val="subscript"/>
              </w:rPr>
              <w:t>37</w:t>
            </w:r>
            <w:r>
              <w:br/>
              <w:t>(kcal/</w:t>
            </w:r>
            <w:proofErr w:type="gramStart"/>
            <w:r>
              <w:t>mol)</w:t>
            </w:r>
            <w:r>
              <w:rPr>
                <w:vertAlign w:val="superscript"/>
              </w:rPr>
              <w:t>c</w:t>
            </w:r>
            <w:proofErr w:type="gramEnd"/>
          </w:p>
        </w:tc>
        <w:tc>
          <w:tcPr>
            <w:tcW w:w="1487" w:type="dxa"/>
            <w:tcBorders>
              <w:top w:val="single" w:sz="4" w:space="0" w:color="000000"/>
              <w:left w:val="single" w:sz="4" w:space="0" w:color="000000"/>
              <w:bottom w:val="single" w:sz="4" w:space="0" w:color="000000"/>
            </w:tcBorders>
            <w:vAlign w:val="center"/>
          </w:tcPr>
          <w:p w14:paraId="292C605D" w14:textId="5951CCFB" w:rsidR="00152902" w:rsidRDefault="00152902" w:rsidP="00EC0809">
            <w:pPr>
              <w:pStyle w:val="TCTableBody"/>
              <w:jc w:val="center"/>
            </w:pPr>
            <w:r w:rsidRPr="00935500">
              <w:t>Δ</w:t>
            </w:r>
            <w:r w:rsidR="001B699E" w:rsidRPr="00935500">
              <w:t>ΔG</w:t>
            </w:r>
            <w:r w:rsidR="001B699E" w:rsidRPr="001B699E">
              <w:rPr>
                <w:rFonts w:ascii="Cambria" w:hAnsi="Cambria"/>
              </w:rPr>
              <w:t>°</w:t>
            </w:r>
            <w:r w:rsidR="001B699E" w:rsidRPr="001B699E">
              <w:rPr>
                <w:vertAlign w:val="subscript"/>
              </w:rPr>
              <w:t>37</w:t>
            </w:r>
            <w:r>
              <w:br/>
              <w:t>(kcal/</w:t>
            </w:r>
            <w:proofErr w:type="gramStart"/>
            <w:r>
              <w:t>mol)</w:t>
            </w:r>
            <w:r>
              <w:rPr>
                <w:vertAlign w:val="superscript"/>
              </w:rPr>
              <w:t>c</w:t>
            </w:r>
            <w:proofErr w:type="gramEnd"/>
          </w:p>
        </w:tc>
      </w:tr>
      <w:tr w:rsidR="00152902" w14:paraId="1CF92DFE" w14:textId="77777777" w:rsidTr="00F43B6A">
        <w:trPr>
          <w:trHeight w:val="144"/>
        </w:trPr>
        <w:tc>
          <w:tcPr>
            <w:tcW w:w="1530" w:type="dxa"/>
            <w:vMerge w:val="restart"/>
            <w:tcBorders>
              <w:top w:val="single" w:sz="4" w:space="0" w:color="auto"/>
              <w:bottom w:val="single" w:sz="4" w:space="0" w:color="auto"/>
            </w:tcBorders>
            <w:tcMar>
              <w:top w:w="55" w:type="dxa"/>
              <w:bottom w:w="55" w:type="dxa"/>
            </w:tcMar>
            <w:vAlign w:val="center"/>
          </w:tcPr>
          <w:p w14:paraId="23C6784D" w14:textId="77777777" w:rsidR="00152902" w:rsidRDefault="00152902" w:rsidP="00EC0809">
            <w:pPr>
              <w:pStyle w:val="TCTableBody"/>
              <w:jc w:val="center"/>
            </w:pPr>
            <w:r>
              <w:t>1:</w:t>
            </w:r>
          </w:p>
          <w:p w14:paraId="1001DDD8" w14:textId="77777777" w:rsidR="00152902" w:rsidRDefault="00152902" w:rsidP="00EC0809">
            <w:pPr>
              <w:pStyle w:val="TCTableBody"/>
              <w:jc w:val="center"/>
            </w:pPr>
            <w:r>
              <w:t>5’-CGGAUGGC-3’</w:t>
            </w:r>
          </w:p>
          <w:p w14:paraId="32A85FF7" w14:textId="77777777" w:rsidR="00152902" w:rsidRDefault="00152902" w:rsidP="00EC0809">
            <w:pPr>
              <w:pStyle w:val="TCTableBody"/>
              <w:jc w:val="center"/>
            </w:pPr>
            <w:r>
              <w:t>3’-GCCUACCG-5’</w:t>
            </w:r>
          </w:p>
        </w:tc>
        <w:tc>
          <w:tcPr>
            <w:tcW w:w="1487" w:type="dxa"/>
            <w:vMerge w:val="restart"/>
            <w:tcBorders>
              <w:left w:val="nil"/>
              <w:bottom w:val="single" w:sz="4" w:space="0" w:color="000000"/>
            </w:tcBorders>
            <w:tcMar>
              <w:top w:w="55" w:type="dxa"/>
              <w:bottom w:w="55" w:type="dxa"/>
            </w:tcMar>
            <w:vAlign w:val="center"/>
          </w:tcPr>
          <w:p w14:paraId="00765EED" w14:textId="77777777" w:rsidR="00152902" w:rsidRDefault="00152902" w:rsidP="00EC0809">
            <w:pPr>
              <w:pStyle w:val="TCTableBody"/>
              <w:jc w:val="center"/>
            </w:pPr>
            <w:r>
              <w:t>25%</w:t>
            </w:r>
          </w:p>
        </w:tc>
        <w:tc>
          <w:tcPr>
            <w:tcW w:w="1487" w:type="dxa"/>
            <w:tcBorders>
              <w:top w:val="single" w:sz="4" w:space="0" w:color="000000"/>
              <w:left w:val="single" w:sz="4" w:space="0" w:color="000000"/>
            </w:tcBorders>
            <w:tcMar>
              <w:top w:w="55" w:type="dxa"/>
              <w:bottom w:w="55" w:type="dxa"/>
            </w:tcMar>
            <w:vAlign w:val="center"/>
          </w:tcPr>
          <w:p w14:paraId="5824558E" w14:textId="528DD4E8" w:rsidR="00152902" w:rsidRDefault="00152902" w:rsidP="00EC0809">
            <w:pPr>
              <w:pStyle w:val="TCTableBody"/>
              <w:jc w:val="center"/>
            </w:pPr>
            <w:r>
              <w:t>Background</w:t>
            </w:r>
          </w:p>
        </w:tc>
        <w:tc>
          <w:tcPr>
            <w:tcW w:w="1487" w:type="dxa"/>
            <w:tcBorders>
              <w:top w:val="single" w:sz="4" w:space="0" w:color="000000"/>
              <w:left w:val="single" w:sz="4" w:space="0" w:color="000000"/>
            </w:tcBorders>
            <w:tcMar>
              <w:top w:w="55" w:type="dxa"/>
              <w:bottom w:w="55" w:type="dxa"/>
            </w:tcMar>
            <w:vAlign w:val="center"/>
          </w:tcPr>
          <w:p w14:paraId="04F30FEB" w14:textId="77777777" w:rsidR="00152902" w:rsidRDefault="00152902" w:rsidP="00EC0809">
            <w:pPr>
              <w:pStyle w:val="TCTableBody"/>
              <w:jc w:val="center"/>
            </w:pPr>
            <w:r>
              <w:t>-15.60 (0.23)</w:t>
            </w:r>
          </w:p>
        </w:tc>
        <w:tc>
          <w:tcPr>
            <w:tcW w:w="1487" w:type="dxa"/>
            <w:tcBorders>
              <w:top w:val="single" w:sz="4" w:space="0" w:color="000000"/>
              <w:left w:val="single" w:sz="4" w:space="0" w:color="000000"/>
            </w:tcBorders>
            <w:tcMar>
              <w:top w:w="55" w:type="dxa"/>
              <w:bottom w:w="55" w:type="dxa"/>
            </w:tcMar>
            <w:vAlign w:val="center"/>
          </w:tcPr>
          <w:p w14:paraId="7BB65574" w14:textId="77777777" w:rsidR="00152902" w:rsidRDefault="00152902" w:rsidP="00EC0809">
            <w:pPr>
              <w:pStyle w:val="TCTableBody"/>
              <w:jc w:val="center"/>
            </w:pPr>
            <w:r>
              <w:t>--</w:t>
            </w:r>
          </w:p>
        </w:tc>
      </w:tr>
      <w:tr w:rsidR="00152902" w14:paraId="2E4CB5A2" w14:textId="77777777" w:rsidTr="00F43B6A">
        <w:trPr>
          <w:trHeight w:val="144"/>
        </w:trPr>
        <w:tc>
          <w:tcPr>
            <w:tcW w:w="1530" w:type="dxa"/>
            <w:vMerge/>
            <w:tcBorders>
              <w:top w:val="single" w:sz="4" w:space="0" w:color="auto"/>
              <w:bottom w:val="single" w:sz="4" w:space="0" w:color="auto"/>
            </w:tcBorders>
            <w:tcMar>
              <w:top w:w="55" w:type="dxa"/>
              <w:bottom w:w="55" w:type="dxa"/>
            </w:tcMar>
            <w:vAlign w:val="center"/>
          </w:tcPr>
          <w:p w14:paraId="1E661DA7" w14:textId="77777777" w:rsidR="00152902" w:rsidRDefault="00152902" w:rsidP="00EC0809">
            <w:pPr>
              <w:pStyle w:val="TCTableBody"/>
              <w:jc w:val="center"/>
            </w:pPr>
          </w:p>
        </w:tc>
        <w:tc>
          <w:tcPr>
            <w:tcW w:w="1487" w:type="dxa"/>
            <w:vMerge/>
            <w:tcBorders>
              <w:left w:val="nil"/>
              <w:bottom w:val="single" w:sz="4" w:space="0" w:color="000000"/>
            </w:tcBorders>
            <w:tcMar>
              <w:top w:w="55" w:type="dxa"/>
              <w:bottom w:w="55" w:type="dxa"/>
            </w:tcMar>
            <w:vAlign w:val="center"/>
          </w:tcPr>
          <w:p w14:paraId="4E8C41DF" w14:textId="77777777" w:rsidR="00152902" w:rsidRDefault="00152902" w:rsidP="00EC0809">
            <w:pPr>
              <w:pStyle w:val="TCTableBody"/>
              <w:jc w:val="center"/>
            </w:pPr>
          </w:p>
        </w:tc>
        <w:tc>
          <w:tcPr>
            <w:tcW w:w="1487" w:type="dxa"/>
            <w:tcBorders>
              <w:left w:val="single" w:sz="4" w:space="0" w:color="000000"/>
            </w:tcBorders>
            <w:tcMar>
              <w:top w:w="55" w:type="dxa"/>
              <w:bottom w:w="55" w:type="dxa"/>
            </w:tcMar>
            <w:vAlign w:val="center"/>
          </w:tcPr>
          <w:p w14:paraId="75C7D64F" w14:textId="77777777" w:rsidR="00152902" w:rsidRDefault="00152902" w:rsidP="00EC0809">
            <w:pPr>
              <w:pStyle w:val="TCTableBody"/>
              <w:jc w:val="center"/>
            </w:pPr>
            <w:r>
              <w:t>Eco80</w:t>
            </w:r>
          </w:p>
        </w:tc>
        <w:tc>
          <w:tcPr>
            <w:tcW w:w="1487" w:type="dxa"/>
            <w:tcBorders>
              <w:left w:val="single" w:sz="4" w:space="0" w:color="000000"/>
            </w:tcBorders>
            <w:tcMar>
              <w:top w:w="55" w:type="dxa"/>
              <w:bottom w:w="55" w:type="dxa"/>
            </w:tcMar>
            <w:vAlign w:val="center"/>
          </w:tcPr>
          <w:p w14:paraId="0E758DC9" w14:textId="3FC3C5CB" w:rsidR="00152902" w:rsidRDefault="00152902" w:rsidP="00EC0809">
            <w:pPr>
              <w:pStyle w:val="TCTableBody"/>
              <w:jc w:val="center"/>
            </w:pPr>
            <w:r>
              <w:t>-1</w:t>
            </w:r>
            <w:r w:rsidR="00F01C12">
              <w:t>4</w:t>
            </w:r>
            <w:r>
              <w:t>.</w:t>
            </w:r>
            <w:r w:rsidR="00F01C12">
              <w:t>99</w:t>
            </w:r>
            <w:r>
              <w:t xml:space="preserve"> (0.2</w:t>
            </w:r>
            <w:r w:rsidR="00D66315">
              <w:t>2</w:t>
            </w:r>
            <w:r>
              <w:t>)</w:t>
            </w:r>
          </w:p>
        </w:tc>
        <w:tc>
          <w:tcPr>
            <w:tcW w:w="1487" w:type="dxa"/>
            <w:tcBorders>
              <w:left w:val="single" w:sz="4" w:space="0" w:color="000000"/>
            </w:tcBorders>
            <w:tcMar>
              <w:top w:w="55" w:type="dxa"/>
              <w:bottom w:w="55" w:type="dxa"/>
            </w:tcMar>
            <w:vAlign w:val="center"/>
          </w:tcPr>
          <w:p w14:paraId="4ECD1FE0" w14:textId="6C7113BD" w:rsidR="00152902" w:rsidRDefault="00152902" w:rsidP="00EC0809">
            <w:pPr>
              <w:pStyle w:val="TCTableBody"/>
              <w:jc w:val="center"/>
            </w:pPr>
            <w:r>
              <w:t>+0.6</w:t>
            </w:r>
            <w:r w:rsidR="00D66315">
              <w:t>1</w:t>
            </w:r>
            <w:r>
              <w:t xml:space="preserve"> (0.32)</w:t>
            </w:r>
          </w:p>
        </w:tc>
      </w:tr>
      <w:tr w:rsidR="00152902" w14:paraId="5CBC74CC" w14:textId="77777777" w:rsidTr="00F43B6A">
        <w:trPr>
          <w:trHeight w:val="144"/>
        </w:trPr>
        <w:tc>
          <w:tcPr>
            <w:tcW w:w="1530" w:type="dxa"/>
            <w:vMerge/>
            <w:tcBorders>
              <w:top w:val="single" w:sz="4" w:space="0" w:color="auto"/>
              <w:bottom w:val="single" w:sz="4" w:space="0" w:color="auto"/>
            </w:tcBorders>
            <w:tcMar>
              <w:top w:w="55" w:type="dxa"/>
              <w:bottom w:w="55" w:type="dxa"/>
            </w:tcMar>
            <w:vAlign w:val="center"/>
          </w:tcPr>
          <w:p w14:paraId="4FE0D8D9" w14:textId="77777777" w:rsidR="00152902" w:rsidRDefault="00152902" w:rsidP="00EC0809">
            <w:pPr>
              <w:pStyle w:val="TCTableBody"/>
              <w:jc w:val="center"/>
            </w:pPr>
          </w:p>
        </w:tc>
        <w:tc>
          <w:tcPr>
            <w:tcW w:w="1487" w:type="dxa"/>
            <w:vMerge/>
            <w:tcBorders>
              <w:left w:val="nil"/>
              <w:bottom w:val="single" w:sz="4" w:space="0" w:color="000000"/>
            </w:tcBorders>
            <w:tcMar>
              <w:top w:w="55" w:type="dxa"/>
              <w:bottom w:w="55" w:type="dxa"/>
            </w:tcMar>
            <w:vAlign w:val="center"/>
          </w:tcPr>
          <w:p w14:paraId="7FEBE43B" w14:textId="77777777" w:rsidR="00152902" w:rsidRDefault="00152902" w:rsidP="00EC0809">
            <w:pPr>
              <w:pStyle w:val="TCTableBody"/>
              <w:jc w:val="center"/>
            </w:pPr>
          </w:p>
        </w:tc>
        <w:tc>
          <w:tcPr>
            <w:tcW w:w="1487" w:type="dxa"/>
            <w:tcBorders>
              <w:left w:val="single" w:sz="4" w:space="0" w:color="000000"/>
            </w:tcBorders>
            <w:tcMar>
              <w:top w:w="55" w:type="dxa"/>
              <w:bottom w:w="55" w:type="dxa"/>
            </w:tcMar>
            <w:vAlign w:val="center"/>
          </w:tcPr>
          <w:p w14:paraId="179F9EC0" w14:textId="77777777" w:rsidR="00152902" w:rsidRDefault="00152902" w:rsidP="00EC0809">
            <w:pPr>
              <w:pStyle w:val="TCTableBody"/>
              <w:jc w:val="center"/>
            </w:pPr>
            <w:r>
              <w:t>NTPCM</w:t>
            </w:r>
          </w:p>
        </w:tc>
        <w:tc>
          <w:tcPr>
            <w:tcW w:w="1487" w:type="dxa"/>
            <w:tcBorders>
              <w:left w:val="single" w:sz="4" w:space="0" w:color="000000"/>
            </w:tcBorders>
            <w:tcMar>
              <w:top w:w="55" w:type="dxa"/>
              <w:bottom w:w="55" w:type="dxa"/>
            </w:tcMar>
            <w:vAlign w:val="center"/>
          </w:tcPr>
          <w:p w14:paraId="6199F434" w14:textId="77777777" w:rsidR="00152902" w:rsidRDefault="00152902" w:rsidP="00EC0809">
            <w:pPr>
              <w:pStyle w:val="TCTableBody"/>
              <w:jc w:val="center"/>
            </w:pPr>
            <w:r>
              <w:t>-15.28 (0.23)</w:t>
            </w:r>
          </w:p>
        </w:tc>
        <w:tc>
          <w:tcPr>
            <w:tcW w:w="1487" w:type="dxa"/>
            <w:tcBorders>
              <w:left w:val="single" w:sz="4" w:space="0" w:color="000000"/>
            </w:tcBorders>
            <w:tcMar>
              <w:top w:w="55" w:type="dxa"/>
              <w:bottom w:w="55" w:type="dxa"/>
            </w:tcMar>
            <w:vAlign w:val="center"/>
          </w:tcPr>
          <w:p w14:paraId="6A3A6187" w14:textId="77777777" w:rsidR="00152902" w:rsidRDefault="00152902" w:rsidP="00EC0809">
            <w:pPr>
              <w:pStyle w:val="TCTableBody"/>
              <w:jc w:val="center"/>
            </w:pPr>
            <w:r>
              <w:t>+0.32 (0.33)</w:t>
            </w:r>
          </w:p>
        </w:tc>
      </w:tr>
      <w:tr w:rsidR="00152902" w14:paraId="477B4313" w14:textId="77777777" w:rsidTr="00F43B6A">
        <w:trPr>
          <w:trHeight w:val="144"/>
        </w:trPr>
        <w:tc>
          <w:tcPr>
            <w:tcW w:w="1530" w:type="dxa"/>
            <w:vMerge/>
            <w:tcBorders>
              <w:top w:val="single" w:sz="4" w:space="0" w:color="auto"/>
              <w:bottom w:val="single" w:sz="4" w:space="0" w:color="auto"/>
            </w:tcBorders>
            <w:tcMar>
              <w:top w:w="55" w:type="dxa"/>
              <w:bottom w:w="55" w:type="dxa"/>
            </w:tcMar>
            <w:vAlign w:val="center"/>
          </w:tcPr>
          <w:p w14:paraId="44D9A082" w14:textId="77777777" w:rsidR="00152902" w:rsidRDefault="00152902" w:rsidP="00EC0809">
            <w:pPr>
              <w:pStyle w:val="TCTableBody"/>
              <w:jc w:val="center"/>
            </w:pPr>
          </w:p>
        </w:tc>
        <w:tc>
          <w:tcPr>
            <w:tcW w:w="1487" w:type="dxa"/>
            <w:vMerge/>
            <w:tcBorders>
              <w:left w:val="nil"/>
              <w:bottom w:val="single" w:sz="4" w:space="0" w:color="000000"/>
            </w:tcBorders>
            <w:tcMar>
              <w:top w:w="55" w:type="dxa"/>
              <w:bottom w:w="55" w:type="dxa"/>
            </w:tcMar>
            <w:vAlign w:val="center"/>
          </w:tcPr>
          <w:p w14:paraId="6BEF725E" w14:textId="77777777" w:rsidR="00152902" w:rsidRDefault="00152902" w:rsidP="00EC0809">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5C036381" w14:textId="77777777" w:rsidR="00152902" w:rsidRDefault="00152902" w:rsidP="00EC0809">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090D2050" w14:textId="622B9A21" w:rsidR="00152902" w:rsidRDefault="00152902" w:rsidP="00EC0809">
            <w:pPr>
              <w:pStyle w:val="TCTableBody"/>
              <w:jc w:val="center"/>
            </w:pPr>
            <w:r>
              <w:t>-15.2</w:t>
            </w:r>
            <w:r w:rsidR="00F01C12">
              <w:t>3</w:t>
            </w:r>
            <w:r>
              <w:t xml:space="preserve"> (0.23)</w:t>
            </w:r>
          </w:p>
        </w:tc>
        <w:tc>
          <w:tcPr>
            <w:tcW w:w="1487" w:type="dxa"/>
            <w:tcBorders>
              <w:left w:val="single" w:sz="4" w:space="0" w:color="000000"/>
              <w:bottom w:val="single" w:sz="4" w:space="0" w:color="000000"/>
            </w:tcBorders>
            <w:tcMar>
              <w:top w:w="55" w:type="dxa"/>
              <w:bottom w:w="55" w:type="dxa"/>
            </w:tcMar>
            <w:vAlign w:val="center"/>
          </w:tcPr>
          <w:p w14:paraId="579D455F" w14:textId="690EC34E" w:rsidR="00152902" w:rsidRDefault="00152902" w:rsidP="00EC0809">
            <w:pPr>
              <w:pStyle w:val="TCTableBody"/>
              <w:jc w:val="center"/>
            </w:pPr>
            <w:r>
              <w:t>+0.</w:t>
            </w:r>
            <w:r w:rsidR="006F739C">
              <w:t>37</w:t>
            </w:r>
            <w:r>
              <w:t xml:space="preserve"> (0.33)</w:t>
            </w:r>
          </w:p>
        </w:tc>
      </w:tr>
      <w:tr w:rsidR="00152902" w14:paraId="1640953A" w14:textId="77777777" w:rsidTr="00F43B6A">
        <w:trPr>
          <w:trHeight w:val="144"/>
        </w:trPr>
        <w:tc>
          <w:tcPr>
            <w:tcW w:w="1530" w:type="dxa"/>
            <w:vMerge w:val="restart"/>
            <w:tcBorders>
              <w:top w:val="single" w:sz="4" w:space="0" w:color="auto"/>
              <w:bottom w:val="single" w:sz="4" w:space="0" w:color="auto"/>
            </w:tcBorders>
            <w:tcMar>
              <w:top w:w="55" w:type="dxa"/>
              <w:bottom w:w="55" w:type="dxa"/>
            </w:tcMar>
            <w:vAlign w:val="center"/>
          </w:tcPr>
          <w:p w14:paraId="5EC90984" w14:textId="77777777" w:rsidR="00152902" w:rsidRDefault="00152902" w:rsidP="00EC0809">
            <w:pPr>
              <w:pStyle w:val="TCTableBody"/>
              <w:jc w:val="center"/>
            </w:pPr>
            <w:r>
              <w:t>2:</w:t>
            </w:r>
          </w:p>
          <w:p w14:paraId="617EF015" w14:textId="77777777" w:rsidR="00152902" w:rsidRDefault="00152902" w:rsidP="00EC0809">
            <w:pPr>
              <w:pStyle w:val="TCTableBody"/>
              <w:jc w:val="center"/>
            </w:pPr>
            <w:r>
              <w:t>5’-CGCAUCCU-3’</w:t>
            </w:r>
          </w:p>
          <w:p w14:paraId="5DCD3B61" w14:textId="77777777" w:rsidR="00152902" w:rsidRDefault="00152902" w:rsidP="00EC0809">
            <w:pPr>
              <w:pStyle w:val="TCTableBody"/>
              <w:jc w:val="center"/>
            </w:pPr>
            <w:r>
              <w:t>3’-GCGUAGGA-5’</w:t>
            </w:r>
          </w:p>
        </w:tc>
        <w:tc>
          <w:tcPr>
            <w:tcW w:w="1487" w:type="dxa"/>
            <w:vMerge w:val="restart"/>
            <w:tcBorders>
              <w:left w:val="nil"/>
              <w:bottom w:val="single" w:sz="4" w:space="0" w:color="000000"/>
            </w:tcBorders>
            <w:tcMar>
              <w:top w:w="55" w:type="dxa"/>
              <w:bottom w:w="55" w:type="dxa"/>
            </w:tcMar>
            <w:vAlign w:val="center"/>
          </w:tcPr>
          <w:p w14:paraId="256BEBB4" w14:textId="77777777" w:rsidR="00152902" w:rsidRDefault="00152902" w:rsidP="00EC0809">
            <w:pPr>
              <w:pStyle w:val="TCTableBody"/>
              <w:jc w:val="center"/>
            </w:pPr>
            <w:r>
              <w:t>38%</w:t>
            </w:r>
          </w:p>
        </w:tc>
        <w:tc>
          <w:tcPr>
            <w:tcW w:w="1487" w:type="dxa"/>
            <w:tcBorders>
              <w:left w:val="single" w:sz="4" w:space="0" w:color="000000"/>
            </w:tcBorders>
            <w:tcMar>
              <w:top w:w="55" w:type="dxa"/>
              <w:bottom w:w="55" w:type="dxa"/>
            </w:tcMar>
            <w:vAlign w:val="center"/>
          </w:tcPr>
          <w:p w14:paraId="383E2EB5" w14:textId="65D5B501" w:rsidR="00152902" w:rsidRDefault="00152902" w:rsidP="00EC0809">
            <w:pPr>
              <w:pStyle w:val="TCTableBody"/>
              <w:jc w:val="center"/>
            </w:pPr>
            <w:r>
              <w:t>Background</w:t>
            </w:r>
          </w:p>
        </w:tc>
        <w:tc>
          <w:tcPr>
            <w:tcW w:w="1487" w:type="dxa"/>
            <w:tcBorders>
              <w:left w:val="single" w:sz="4" w:space="0" w:color="000000"/>
            </w:tcBorders>
            <w:tcMar>
              <w:top w:w="55" w:type="dxa"/>
              <w:bottom w:w="55" w:type="dxa"/>
            </w:tcMar>
            <w:vAlign w:val="center"/>
          </w:tcPr>
          <w:p w14:paraId="4492B92F" w14:textId="42879F19" w:rsidR="00152902" w:rsidRDefault="00152902" w:rsidP="00EC0809">
            <w:pPr>
              <w:pStyle w:val="TCTableBody"/>
              <w:jc w:val="center"/>
            </w:pPr>
            <w:r>
              <w:t>-13.8</w:t>
            </w:r>
            <w:r w:rsidR="00F01C12">
              <w:t>4</w:t>
            </w:r>
            <w:r>
              <w:t xml:space="preserve"> (0.21)</w:t>
            </w:r>
          </w:p>
        </w:tc>
        <w:tc>
          <w:tcPr>
            <w:tcW w:w="1487" w:type="dxa"/>
            <w:tcBorders>
              <w:left w:val="single" w:sz="4" w:space="0" w:color="000000"/>
            </w:tcBorders>
            <w:tcMar>
              <w:top w:w="55" w:type="dxa"/>
              <w:bottom w:w="55" w:type="dxa"/>
            </w:tcMar>
            <w:vAlign w:val="center"/>
          </w:tcPr>
          <w:p w14:paraId="4BD71B56" w14:textId="77777777" w:rsidR="00152902" w:rsidRDefault="00152902" w:rsidP="00EC0809">
            <w:pPr>
              <w:pStyle w:val="TCTableBody"/>
              <w:jc w:val="center"/>
            </w:pPr>
            <w:r>
              <w:t>--</w:t>
            </w:r>
          </w:p>
        </w:tc>
      </w:tr>
      <w:tr w:rsidR="00152902" w14:paraId="514B2D12" w14:textId="77777777" w:rsidTr="00F43B6A">
        <w:trPr>
          <w:trHeight w:val="144"/>
        </w:trPr>
        <w:tc>
          <w:tcPr>
            <w:tcW w:w="1530" w:type="dxa"/>
            <w:vMerge/>
            <w:tcBorders>
              <w:top w:val="single" w:sz="4" w:space="0" w:color="auto"/>
              <w:bottom w:val="single" w:sz="4" w:space="0" w:color="auto"/>
            </w:tcBorders>
            <w:tcMar>
              <w:top w:w="55" w:type="dxa"/>
              <w:bottom w:w="55" w:type="dxa"/>
            </w:tcMar>
            <w:vAlign w:val="center"/>
          </w:tcPr>
          <w:p w14:paraId="46A98386" w14:textId="77777777" w:rsidR="00152902" w:rsidRDefault="00152902" w:rsidP="00EC0809">
            <w:pPr>
              <w:pStyle w:val="TCTableBody"/>
              <w:jc w:val="center"/>
            </w:pPr>
          </w:p>
        </w:tc>
        <w:tc>
          <w:tcPr>
            <w:tcW w:w="1487" w:type="dxa"/>
            <w:vMerge/>
            <w:tcBorders>
              <w:left w:val="nil"/>
            </w:tcBorders>
            <w:tcMar>
              <w:top w:w="55" w:type="dxa"/>
              <w:bottom w:w="55" w:type="dxa"/>
            </w:tcMar>
            <w:vAlign w:val="center"/>
          </w:tcPr>
          <w:p w14:paraId="70278105" w14:textId="77777777" w:rsidR="00152902" w:rsidRDefault="00152902" w:rsidP="00EC0809">
            <w:pPr>
              <w:pStyle w:val="TCTableBody"/>
              <w:jc w:val="center"/>
            </w:pPr>
          </w:p>
        </w:tc>
        <w:tc>
          <w:tcPr>
            <w:tcW w:w="1487" w:type="dxa"/>
            <w:tcBorders>
              <w:left w:val="single" w:sz="4" w:space="0" w:color="000000"/>
            </w:tcBorders>
            <w:tcMar>
              <w:top w:w="55" w:type="dxa"/>
              <w:bottom w:w="55" w:type="dxa"/>
            </w:tcMar>
            <w:vAlign w:val="center"/>
          </w:tcPr>
          <w:p w14:paraId="368D98C0" w14:textId="77777777" w:rsidR="00152902" w:rsidRDefault="00152902" w:rsidP="00EC0809">
            <w:pPr>
              <w:pStyle w:val="TCTableBody"/>
              <w:jc w:val="center"/>
            </w:pPr>
            <w:r>
              <w:t>Eco80</w:t>
            </w:r>
          </w:p>
        </w:tc>
        <w:tc>
          <w:tcPr>
            <w:tcW w:w="1487" w:type="dxa"/>
            <w:tcBorders>
              <w:left w:val="single" w:sz="4" w:space="0" w:color="000000"/>
            </w:tcBorders>
            <w:tcMar>
              <w:top w:w="55" w:type="dxa"/>
              <w:bottom w:w="55" w:type="dxa"/>
            </w:tcMar>
            <w:vAlign w:val="center"/>
          </w:tcPr>
          <w:p w14:paraId="7129C202" w14:textId="77777777" w:rsidR="00152902" w:rsidRDefault="00152902" w:rsidP="00EC0809">
            <w:pPr>
              <w:pStyle w:val="TCTableBody"/>
              <w:jc w:val="center"/>
            </w:pPr>
            <w:r>
              <w:t>-12.70 (0.19)</w:t>
            </w:r>
          </w:p>
        </w:tc>
        <w:tc>
          <w:tcPr>
            <w:tcW w:w="1487" w:type="dxa"/>
            <w:tcBorders>
              <w:left w:val="single" w:sz="4" w:space="0" w:color="000000"/>
            </w:tcBorders>
            <w:tcMar>
              <w:top w:w="55" w:type="dxa"/>
              <w:bottom w:w="55" w:type="dxa"/>
            </w:tcMar>
            <w:vAlign w:val="center"/>
          </w:tcPr>
          <w:p w14:paraId="6A04B2C5" w14:textId="7D18072E" w:rsidR="00152902" w:rsidRDefault="00152902" w:rsidP="00EC0809">
            <w:pPr>
              <w:pStyle w:val="TCTableBody"/>
              <w:jc w:val="center"/>
            </w:pPr>
            <w:r>
              <w:t>+1.1</w:t>
            </w:r>
            <w:r w:rsidR="006F739C">
              <w:t>7</w:t>
            </w:r>
            <w:r>
              <w:t xml:space="preserve"> (0.28)</w:t>
            </w:r>
          </w:p>
        </w:tc>
      </w:tr>
      <w:tr w:rsidR="00152902" w14:paraId="3168BCED" w14:textId="77777777" w:rsidTr="00F43B6A">
        <w:trPr>
          <w:trHeight w:val="144"/>
        </w:trPr>
        <w:tc>
          <w:tcPr>
            <w:tcW w:w="1530" w:type="dxa"/>
            <w:vMerge/>
            <w:tcBorders>
              <w:top w:val="single" w:sz="4" w:space="0" w:color="auto"/>
              <w:bottom w:val="single" w:sz="4" w:space="0" w:color="auto"/>
            </w:tcBorders>
            <w:tcMar>
              <w:top w:w="55" w:type="dxa"/>
              <w:bottom w:w="55" w:type="dxa"/>
            </w:tcMar>
            <w:vAlign w:val="center"/>
          </w:tcPr>
          <w:p w14:paraId="4C0CEEE5" w14:textId="77777777" w:rsidR="00152902" w:rsidRDefault="00152902" w:rsidP="00EC0809">
            <w:pPr>
              <w:pStyle w:val="TCTableBody"/>
              <w:jc w:val="center"/>
            </w:pPr>
          </w:p>
        </w:tc>
        <w:tc>
          <w:tcPr>
            <w:tcW w:w="1487" w:type="dxa"/>
            <w:vMerge/>
            <w:tcBorders>
              <w:left w:val="nil"/>
            </w:tcBorders>
            <w:tcMar>
              <w:top w:w="55" w:type="dxa"/>
              <w:bottom w:w="55" w:type="dxa"/>
            </w:tcMar>
            <w:vAlign w:val="center"/>
          </w:tcPr>
          <w:p w14:paraId="27359B7D" w14:textId="77777777" w:rsidR="00152902" w:rsidRDefault="00152902" w:rsidP="00EC0809">
            <w:pPr>
              <w:pStyle w:val="TCTableBody"/>
              <w:jc w:val="center"/>
            </w:pPr>
          </w:p>
        </w:tc>
        <w:tc>
          <w:tcPr>
            <w:tcW w:w="1487" w:type="dxa"/>
            <w:tcBorders>
              <w:left w:val="single" w:sz="4" w:space="0" w:color="000000"/>
            </w:tcBorders>
            <w:tcMar>
              <w:top w:w="55" w:type="dxa"/>
              <w:bottom w:w="55" w:type="dxa"/>
            </w:tcMar>
            <w:vAlign w:val="center"/>
          </w:tcPr>
          <w:p w14:paraId="4E9ACB26" w14:textId="77777777" w:rsidR="00152902" w:rsidRDefault="00152902" w:rsidP="00EC0809">
            <w:pPr>
              <w:pStyle w:val="TCTableBody"/>
              <w:jc w:val="center"/>
            </w:pPr>
            <w:r>
              <w:t>NTPCM</w:t>
            </w:r>
          </w:p>
        </w:tc>
        <w:tc>
          <w:tcPr>
            <w:tcW w:w="1487" w:type="dxa"/>
            <w:tcBorders>
              <w:left w:val="single" w:sz="4" w:space="0" w:color="000000"/>
            </w:tcBorders>
            <w:tcMar>
              <w:top w:w="55" w:type="dxa"/>
              <w:bottom w:w="55" w:type="dxa"/>
            </w:tcMar>
            <w:vAlign w:val="center"/>
          </w:tcPr>
          <w:p w14:paraId="23704840" w14:textId="2F5E2CFF" w:rsidR="00152902" w:rsidRDefault="00152902" w:rsidP="00EC0809">
            <w:pPr>
              <w:pStyle w:val="TCTableBody"/>
              <w:jc w:val="center"/>
            </w:pPr>
            <w:r>
              <w:t>-13.4</w:t>
            </w:r>
            <w:r w:rsidR="00D66315">
              <w:t>2</w:t>
            </w:r>
            <w:r>
              <w:t xml:space="preserve"> (0.20)</w:t>
            </w:r>
          </w:p>
        </w:tc>
        <w:tc>
          <w:tcPr>
            <w:tcW w:w="1487" w:type="dxa"/>
            <w:tcBorders>
              <w:left w:val="single" w:sz="4" w:space="0" w:color="000000"/>
            </w:tcBorders>
            <w:tcMar>
              <w:top w:w="55" w:type="dxa"/>
              <w:bottom w:w="55" w:type="dxa"/>
            </w:tcMar>
            <w:vAlign w:val="center"/>
          </w:tcPr>
          <w:p w14:paraId="259071C1" w14:textId="61E2133A" w:rsidR="00152902" w:rsidRDefault="00152902" w:rsidP="00EC0809">
            <w:pPr>
              <w:pStyle w:val="TCTableBody"/>
              <w:jc w:val="center"/>
            </w:pPr>
            <w:r>
              <w:t>+0.4</w:t>
            </w:r>
            <w:r w:rsidR="001B2959">
              <w:t>2</w:t>
            </w:r>
            <w:r>
              <w:t xml:space="preserve"> (0.29)</w:t>
            </w:r>
          </w:p>
        </w:tc>
      </w:tr>
      <w:tr w:rsidR="00152902" w14:paraId="596534A9" w14:textId="77777777" w:rsidTr="00F43B6A">
        <w:trPr>
          <w:trHeight w:val="144"/>
        </w:trPr>
        <w:tc>
          <w:tcPr>
            <w:tcW w:w="1530" w:type="dxa"/>
            <w:vMerge/>
            <w:tcBorders>
              <w:top w:val="single" w:sz="4" w:space="0" w:color="auto"/>
              <w:bottom w:val="single" w:sz="4" w:space="0" w:color="auto"/>
            </w:tcBorders>
            <w:tcMar>
              <w:top w:w="55" w:type="dxa"/>
              <w:bottom w:w="55" w:type="dxa"/>
            </w:tcMar>
            <w:vAlign w:val="center"/>
          </w:tcPr>
          <w:p w14:paraId="1A249256" w14:textId="77777777" w:rsidR="00152902" w:rsidRDefault="00152902" w:rsidP="00EC0809">
            <w:pPr>
              <w:pStyle w:val="TCTableBody"/>
              <w:jc w:val="center"/>
            </w:pPr>
          </w:p>
        </w:tc>
        <w:tc>
          <w:tcPr>
            <w:tcW w:w="1487" w:type="dxa"/>
            <w:vMerge/>
            <w:tcBorders>
              <w:left w:val="nil"/>
              <w:bottom w:val="single" w:sz="4" w:space="0" w:color="000000"/>
            </w:tcBorders>
            <w:tcMar>
              <w:top w:w="55" w:type="dxa"/>
              <w:bottom w:w="55" w:type="dxa"/>
            </w:tcMar>
            <w:vAlign w:val="center"/>
          </w:tcPr>
          <w:p w14:paraId="080EB69A" w14:textId="77777777" w:rsidR="00152902" w:rsidRDefault="00152902" w:rsidP="00EC0809">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377FDEC1" w14:textId="77777777" w:rsidR="00152902" w:rsidRDefault="00152902" w:rsidP="00EC0809">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3F915D6B" w14:textId="77777777" w:rsidR="00152902" w:rsidRDefault="00152902" w:rsidP="00EC0809">
            <w:pPr>
              <w:pStyle w:val="TCTableBody"/>
              <w:jc w:val="center"/>
            </w:pPr>
            <w:r>
              <w:t>-14.22 (0.21)</w:t>
            </w:r>
          </w:p>
        </w:tc>
        <w:tc>
          <w:tcPr>
            <w:tcW w:w="1487" w:type="dxa"/>
            <w:tcBorders>
              <w:left w:val="single" w:sz="4" w:space="0" w:color="000000"/>
              <w:bottom w:val="single" w:sz="4" w:space="0" w:color="000000"/>
            </w:tcBorders>
            <w:tcMar>
              <w:top w:w="55" w:type="dxa"/>
              <w:bottom w:w="55" w:type="dxa"/>
            </w:tcMar>
            <w:vAlign w:val="center"/>
          </w:tcPr>
          <w:p w14:paraId="46B99A67" w14:textId="7276AE91" w:rsidR="00152902" w:rsidRDefault="00152902" w:rsidP="00EC0809">
            <w:pPr>
              <w:pStyle w:val="TCTableBody"/>
              <w:jc w:val="center"/>
            </w:pPr>
            <w:r>
              <w:t>-0.</w:t>
            </w:r>
            <w:r w:rsidR="001B2959">
              <w:t>39</w:t>
            </w:r>
            <w:r>
              <w:t xml:space="preserve"> (0.30)</w:t>
            </w:r>
          </w:p>
        </w:tc>
      </w:tr>
      <w:tr w:rsidR="00152902" w14:paraId="4C040AED" w14:textId="77777777" w:rsidTr="00F43B6A">
        <w:trPr>
          <w:trHeight w:val="144"/>
        </w:trPr>
        <w:tc>
          <w:tcPr>
            <w:tcW w:w="1530" w:type="dxa"/>
            <w:vMerge w:val="restart"/>
            <w:tcBorders>
              <w:top w:val="single" w:sz="4" w:space="0" w:color="auto"/>
              <w:bottom w:val="single" w:sz="4" w:space="0" w:color="auto"/>
            </w:tcBorders>
            <w:tcMar>
              <w:top w:w="55" w:type="dxa"/>
              <w:bottom w:w="55" w:type="dxa"/>
            </w:tcMar>
            <w:vAlign w:val="center"/>
          </w:tcPr>
          <w:p w14:paraId="1AA23008" w14:textId="77777777" w:rsidR="00152902" w:rsidRDefault="00152902" w:rsidP="00EC0809">
            <w:pPr>
              <w:pStyle w:val="TCTableBody"/>
              <w:jc w:val="center"/>
            </w:pPr>
            <w:r>
              <w:t>3:</w:t>
            </w:r>
          </w:p>
          <w:p w14:paraId="5B196751" w14:textId="77777777" w:rsidR="00152902" w:rsidRDefault="00152902" w:rsidP="00EC0809">
            <w:pPr>
              <w:pStyle w:val="TCTableBody"/>
              <w:jc w:val="center"/>
            </w:pPr>
            <w:r>
              <w:t>5’-CGUAUGUA-3’</w:t>
            </w:r>
          </w:p>
          <w:p w14:paraId="789D620B" w14:textId="77777777" w:rsidR="00152902" w:rsidRDefault="00152902" w:rsidP="00EC0809">
            <w:pPr>
              <w:pStyle w:val="TCTableBody"/>
              <w:jc w:val="center"/>
            </w:pPr>
            <w:r>
              <w:t>3’-GCAUACAU-5’</w:t>
            </w:r>
          </w:p>
        </w:tc>
        <w:tc>
          <w:tcPr>
            <w:tcW w:w="1487" w:type="dxa"/>
            <w:vMerge w:val="restart"/>
            <w:tcBorders>
              <w:left w:val="nil"/>
              <w:bottom w:val="single" w:sz="4" w:space="0" w:color="000000"/>
            </w:tcBorders>
            <w:tcMar>
              <w:top w:w="55" w:type="dxa"/>
              <w:bottom w:w="55" w:type="dxa"/>
            </w:tcMar>
            <w:vAlign w:val="center"/>
          </w:tcPr>
          <w:p w14:paraId="48C7351C" w14:textId="77777777" w:rsidR="00152902" w:rsidRDefault="00152902" w:rsidP="00EC0809">
            <w:pPr>
              <w:pStyle w:val="TCTableBody"/>
              <w:jc w:val="center"/>
            </w:pPr>
            <w:r>
              <w:t>63%</w:t>
            </w:r>
          </w:p>
        </w:tc>
        <w:tc>
          <w:tcPr>
            <w:tcW w:w="1487" w:type="dxa"/>
            <w:tcBorders>
              <w:left w:val="single" w:sz="4" w:space="0" w:color="000000"/>
            </w:tcBorders>
            <w:tcMar>
              <w:top w:w="55" w:type="dxa"/>
              <w:bottom w:w="55" w:type="dxa"/>
            </w:tcMar>
            <w:vAlign w:val="center"/>
          </w:tcPr>
          <w:p w14:paraId="1D4D496B" w14:textId="4E491C76" w:rsidR="00152902" w:rsidRDefault="00152902" w:rsidP="00EC0809">
            <w:pPr>
              <w:pStyle w:val="TCTableBody"/>
              <w:jc w:val="center"/>
            </w:pPr>
            <w:r>
              <w:t>Background</w:t>
            </w:r>
          </w:p>
        </w:tc>
        <w:tc>
          <w:tcPr>
            <w:tcW w:w="1487" w:type="dxa"/>
            <w:tcBorders>
              <w:left w:val="single" w:sz="4" w:space="0" w:color="000000"/>
            </w:tcBorders>
            <w:tcMar>
              <w:top w:w="55" w:type="dxa"/>
              <w:bottom w:w="55" w:type="dxa"/>
            </w:tcMar>
            <w:vAlign w:val="center"/>
          </w:tcPr>
          <w:p w14:paraId="390643F8" w14:textId="77777777" w:rsidR="00152902" w:rsidRDefault="00152902" w:rsidP="00EC0809">
            <w:pPr>
              <w:pStyle w:val="TCTableBody"/>
              <w:jc w:val="center"/>
            </w:pPr>
            <w:r>
              <w:t>-10.85 (0.16)</w:t>
            </w:r>
          </w:p>
        </w:tc>
        <w:tc>
          <w:tcPr>
            <w:tcW w:w="1487" w:type="dxa"/>
            <w:tcBorders>
              <w:left w:val="single" w:sz="4" w:space="0" w:color="000000"/>
            </w:tcBorders>
            <w:tcMar>
              <w:top w:w="55" w:type="dxa"/>
              <w:bottom w:w="55" w:type="dxa"/>
            </w:tcMar>
            <w:vAlign w:val="center"/>
          </w:tcPr>
          <w:p w14:paraId="406A607A" w14:textId="77777777" w:rsidR="00152902" w:rsidRDefault="00152902" w:rsidP="00EC0809">
            <w:pPr>
              <w:pStyle w:val="TCTableBody"/>
              <w:jc w:val="center"/>
            </w:pPr>
            <w:r>
              <w:t>--</w:t>
            </w:r>
          </w:p>
        </w:tc>
      </w:tr>
      <w:tr w:rsidR="00152902" w14:paraId="65C16052" w14:textId="77777777" w:rsidTr="00F43B6A">
        <w:trPr>
          <w:trHeight w:val="144"/>
        </w:trPr>
        <w:tc>
          <w:tcPr>
            <w:tcW w:w="1530" w:type="dxa"/>
            <w:vMerge/>
            <w:tcBorders>
              <w:top w:val="single" w:sz="4" w:space="0" w:color="auto"/>
              <w:bottom w:val="single" w:sz="4" w:space="0" w:color="auto"/>
            </w:tcBorders>
            <w:tcMar>
              <w:top w:w="55" w:type="dxa"/>
              <w:bottom w:w="55" w:type="dxa"/>
            </w:tcMar>
            <w:vAlign w:val="center"/>
          </w:tcPr>
          <w:p w14:paraId="5224016F" w14:textId="77777777" w:rsidR="00152902" w:rsidRDefault="00152902" w:rsidP="00EC0809">
            <w:pPr>
              <w:pStyle w:val="TCTableBody"/>
              <w:jc w:val="center"/>
            </w:pPr>
          </w:p>
        </w:tc>
        <w:tc>
          <w:tcPr>
            <w:tcW w:w="1487" w:type="dxa"/>
            <w:vMerge/>
            <w:tcBorders>
              <w:left w:val="nil"/>
            </w:tcBorders>
            <w:tcMar>
              <w:top w:w="55" w:type="dxa"/>
              <w:bottom w:w="55" w:type="dxa"/>
            </w:tcMar>
            <w:vAlign w:val="center"/>
          </w:tcPr>
          <w:p w14:paraId="4A57E946" w14:textId="77777777" w:rsidR="00152902" w:rsidRDefault="00152902" w:rsidP="00EC0809">
            <w:pPr>
              <w:pStyle w:val="TCTableBody"/>
              <w:jc w:val="center"/>
            </w:pPr>
          </w:p>
        </w:tc>
        <w:tc>
          <w:tcPr>
            <w:tcW w:w="1487" w:type="dxa"/>
            <w:tcBorders>
              <w:left w:val="single" w:sz="4" w:space="0" w:color="000000"/>
            </w:tcBorders>
            <w:tcMar>
              <w:top w:w="55" w:type="dxa"/>
              <w:bottom w:w="55" w:type="dxa"/>
            </w:tcMar>
            <w:vAlign w:val="center"/>
          </w:tcPr>
          <w:p w14:paraId="299CF620" w14:textId="77777777" w:rsidR="00152902" w:rsidRDefault="00152902" w:rsidP="00EC0809">
            <w:pPr>
              <w:pStyle w:val="TCTableBody"/>
              <w:jc w:val="center"/>
            </w:pPr>
            <w:r>
              <w:t>Eco80</w:t>
            </w:r>
          </w:p>
        </w:tc>
        <w:tc>
          <w:tcPr>
            <w:tcW w:w="1487" w:type="dxa"/>
            <w:tcBorders>
              <w:left w:val="single" w:sz="4" w:space="0" w:color="000000"/>
            </w:tcBorders>
            <w:tcMar>
              <w:top w:w="55" w:type="dxa"/>
              <w:bottom w:w="55" w:type="dxa"/>
            </w:tcMar>
            <w:vAlign w:val="center"/>
          </w:tcPr>
          <w:p w14:paraId="059AFF59" w14:textId="77777777" w:rsidR="00152902" w:rsidRDefault="00152902" w:rsidP="00EC0809">
            <w:pPr>
              <w:pStyle w:val="TCTableBody"/>
              <w:jc w:val="center"/>
            </w:pPr>
            <w:r>
              <w:t>-10.41 (0.16)</w:t>
            </w:r>
          </w:p>
        </w:tc>
        <w:tc>
          <w:tcPr>
            <w:tcW w:w="1487" w:type="dxa"/>
            <w:tcBorders>
              <w:left w:val="single" w:sz="4" w:space="0" w:color="000000"/>
            </w:tcBorders>
            <w:tcMar>
              <w:top w:w="55" w:type="dxa"/>
              <w:bottom w:w="55" w:type="dxa"/>
            </w:tcMar>
            <w:vAlign w:val="center"/>
          </w:tcPr>
          <w:p w14:paraId="2642A504" w14:textId="77777777" w:rsidR="00152902" w:rsidRDefault="00152902" w:rsidP="00EC0809">
            <w:pPr>
              <w:pStyle w:val="TCTableBody"/>
              <w:jc w:val="center"/>
            </w:pPr>
            <w:r>
              <w:t>+0.44 (0.23)</w:t>
            </w:r>
          </w:p>
        </w:tc>
      </w:tr>
      <w:tr w:rsidR="00152902" w14:paraId="0F246547" w14:textId="77777777" w:rsidTr="00F43B6A">
        <w:trPr>
          <w:trHeight w:val="144"/>
        </w:trPr>
        <w:tc>
          <w:tcPr>
            <w:tcW w:w="1530" w:type="dxa"/>
            <w:vMerge/>
            <w:tcBorders>
              <w:top w:val="single" w:sz="4" w:space="0" w:color="auto"/>
              <w:bottom w:val="single" w:sz="4" w:space="0" w:color="auto"/>
            </w:tcBorders>
            <w:tcMar>
              <w:top w:w="55" w:type="dxa"/>
              <w:bottom w:w="55" w:type="dxa"/>
            </w:tcMar>
            <w:vAlign w:val="center"/>
          </w:tcPr>
          <w:p w14:paraId="469909C6" w14:textId="77777777" w:rsidR="00152902" w:rsidRDefault="00152902" w:rsidP="00EC0809">
            <w:pPr>
              <w:pStyle w:val="TCTableBody"/>
              <w:jc w:val="center"/>
            </w:pPr>
          </w:p>
        </w:tc>
        <w:tc>
          <w:tcPr>
            <w:tcW w:w="1487" w:type="dxa"/>
            <w:vMerge/>
            <w:tcBorders>
              <w:left w:val="nil"/>
            </w:tcBorders>
            <w:tcMar>
              <w:top w:w="55" w:type="dxa"/>
              <w:bottom w:w="55" w:type="dxa"/>
            </w:tcMar>
            <w:vAlign w:val="center"/>
          </w:tcPr>
          <w:p w14:paraId="7818BE8D" w14:textId="77777777" w:rsidR="00152902" w:rsidRDefault="00152902" w:rsidP="00EC0809">
            <w:pPr>
              <w:pStyle w:val="TCTableBody"/>
              <w:jc w:val="center"/>
            </w:pPr>
          </w:p>
        </w:tc>
        <w:tc>
          <w:tcPr>
            <w:tcW w:w="1487" w:type="dxa"/>
            <w:tcBorders>
              <w:left w:val="single" w:sz="4" w:space="0" w:color="000000"/>
            </w:tcBorders>
            <w:tcMar>
              <w:top w:w="55" w:type="dxa"/>
              <w:bottom w:w="55" w:type="dxa"/>
            </w:tcMar>
            <w:vAlign w:val="center"/>
          </w:tcPr>
          <w:p w14:paraId="68532E51" w14:textId="77777777" w:rsidR="00152902" w:rsidRDefault="00152902" w:rsidP="00EC0809">
            <w:pPr>
              <w:pStyle w:val="TCTableBody"/>
              <w:jc w:val="center"/>
            </w:pPr>
            <w:r>
              <w:t>NTPCM</w:t>
            </w:r>
          </w:p>
        </w:tc>
        <w:tc>
          <w:tcPr>
            <w:tcW w:w="1487" w:type="dxa"/>
            <w:tcBorders>
              <w:left w:val="single" w:sz="4" w:space="0" w:color="000000"/>
            </w:tcBorders>
            <w:tcMar>
              <w:top w:w="55" w:type="dxa"/>
              <w:bottom w:w="55" w:type="dxa"/>
            </w:tcMar>
            <w:vAlign w:val="center"/>
          </w:tcPr>
          <w:p w14:paraId="5A24C672" w14:textId="77777777" w:rsidR="00152902" w:rsidRDefault="00152902" w:rsidP="00EC0809">
            <w:pPr>
              <w:pStyle w:val="TCTableBody"/>
              <w:jc w:val="center"/>
            </w:pPr>
            <w:r>
              <w:t>-10.30 (0.15)</w:t>
            </w:r>
          </w:p>
        </w:tc>
        <w:tc>
          <w:tcPr>
            <w:tcW w:w="1487" w:type="dxa"/>
            <w:tcBorders>
              <w:left w:val="single" w:sz="4" w:space="0" w:color="000000"/>
            </w:tcBorders>
            <w:tcMar>
              <w:top w:w="55" w:type="dxa"/>
              <w:bottom w:w="55" w:type="dxa"/>
            </w:tcMar>
            <w:vAlign w:val="center"/>
          </w:tcPr>
          <w:p w14:paraId="4FDDE844" w14:textId="77777777" w:rsidR="00152902" w:rsidRDefault="00152902" w:rsidP="00EC0809">
            <w:pPr>
              <w:pStyle w:val="TCTableBody"/>
              <w:jc w:val="center"/>
            </w:pPr>
            <w:r>
              <w:t>+0.55 (0.22)</w:t>
            </w:r>
          </w:p>
        </w:tc>
      </w:tr>
      <w:tr w:rsidR="00152902" w14:paraId="3291C9AE" w14:textId="77777777" w:rsidTr="00F43B6A">
        <w:trPr>
          <w:trHeight w:val="144"/>
        </w:trPr>
        <w:tc>
          <w:tcPr>
            <w:tcW w:w="1530" w:type="dxa"/>
            <w:vMerge/>
            <w:tcBorders>
              <w:top w:val="single" w:sz="4" w:space="0" w:color="auto"/>
              <w:bottom w:val="single" w:sz="4" w:space="0" w:color="auto"/>
            </w:tcBorders>
            <w:tcMar>
              <w:top w:w="55" w:type="dxa"/>
              <w:bottom w:w="55" w:type="dxa"/>
            </w:tcMar>
            <w:vAlign w:val="center"/>
          </w:tcPr>
          <w:p w14:paraId="024E0FD7" w14:textId="77777777" w:rsidR="00152902" w:rsidRDefault="00152902" w:rsidP="00EC0809">
            <w:pPr>
              <w:pStyle w:val="TCTableBody"/>
              <w:jc w:val="center"/>
            </w:pPr>
          </w:p>
        </w:tc>
        <w:tc>
          <w:tcPr>
            <w:tcW w:w="1487" w:type="dxa"/>
            <w:vMerge/>
            <w:tcBorders>
              <w:left w:val="nil"/>
              <w:bottom w:val="single" w:sz="4" w:space="0" w:color="000000"/>
            </w:tcBorders>
            <w:tcMar>
              <w:top w:w="55" w:type="dxa"/>
              <w:bottom w:w="55" w:type="dxa"/>
            </w:tcMar>
            <w:vAlign w:val="center"/>
          </w:tcPr>
          <w:p w14:paraId="07C263AE" w14:textId="77777777" w:rsidR="00152902" w:rsidRDefault="00152902" w:rsidP="00EC0809">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4776C302" w14:textId="77777777" w:rsidR="00152902" w:rsidRDefault="00152902" w:rsidP="00EC0809">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3224086C" w14:textId="77777777" w:rsidR="00152902" w:rsidRDefault="00152902" w:rsidP="00EC0809">
            <w:pPr>
              <w:pStyle w:val="TCTableBody"/>
              <w:jc w:val="center"/>
            </w:pPr>
            <w:r>
              <w:t>-10.85 (0.16)</w:t>
            </w:r>
          </w:p>
        </w:tc>
        <w:tc>
          <w:tcPr>
            <w:tcW w:w="1487" w:type="dxa"/>
            <w:tcBorders>
              <w:left w:val="single" w:sz="4" w:space="0" w:color="000000"/>
              <w:bottom w:val="single" w:sz="4" w:space="0" w:color="000000"/>
            </w:tcBorders>
            <w:tcMar>
              <w:top w:w="55" w:type="dxa"/>
              <w:bottom w:w="55" w:type="dxa"/>
            </w:tcMar>
            <w:vAlign w:val="center"/>
          </w:tcPr>
          <w:p w14:paraId="2B63E696" w14:textId="77777777" w:rsidR="00152902" w:rsidRDefault="00152902" w:rsidP="00EC0809">
            <w:pPr>
              <w:pStyle w:val="TCTableBody"/>
              <w:jc w:val="center"/>
            </w:pPr>
            <w:r>
              <w:t>0.00 (0.23)</w:t>
            </w:r>
          </w:p>
        </w:tc>
      </w:tr>
      <w:tr w:rsidR="00152902" w14:paraId="7DEB8064" w14:textId="77777777" w:rsidTr="00F43B6A">
        <w:trPr>
          <w:trHeight w:val="144"/>
        </w:trPr>
        <w:tc>
          <w:tcPr>
            <w:tcW w:w="1530" w:type="dxa"/>
            <w:vMerge w:val="restart"/>
            <w:tcBorders>
              <w:top w:val="single" w:sz="4" w:space="0" w:color="auto"/>
              <w:bottom w:val="single" w:sz="4" w:space="0" w:color="auto"/>
            </w:tcBorders>
            <w:tcMar>
              <w:top w:w="55" w:type="dxa"/>
              <w:bottom w:w="55" w:type="dxa"/>
            </w:tcMar>
            <w:vAlign w:val="center"/>
          </w:tcPr>
          <w:p w14:paraId="1DF2F31A" w14:textId="77777777" w:rsidR="00152902" w:rsidRDefault="00152902" w:rsidP="00EC0809">
            <w:pPr>
              <w:pStyle w:val="TCTableBody"/>
              <w:jc w:val="center"/>
            </w:pPr>
            <w:r>
              <w:t>4:</w:t>
            </w:r>
          </w:p>
          <w:p w14:paraId="0C64EC96" w14:textId="77777777" w:rsidR="00152902" w:rsidRDefault="00152902" w:rsidP="00EC0809">
            <w:pPr>
              <w:pStyle w:val="TCTableBody"/>
              <w:jc w:val="center"/>
            </w:pPr>
            <w:r>
              <w:t>5’-CCAUAUCA-3’</w:t>
            </w:r>
          </w:p>
          <w:p w14:paraId="16D4FC8E" w14:textId="77777777" w:rsidR="00152902" w:rsidRDefault="00152902" w:rsidP="00EC0809">
            <w:pPr>
              <w:pStyle w:val="TCTableBody"/>
              <w:jc w:val="center"/>
            </w:pPr>
            <w:r>
              <w:t>3’-GGUAUAGU-5’</w:t>
            </w:r>
          </w:p>
        </w:tc>
        <w:tc>
          <w:tcPr>
            <w:tcW w:w="1487" w:type="dxa"/>
            <w:vMerge w:val="restart"/>
            <w:tcBorders>
              <w:left w:val="nil"/>
              <w:bottom w:val="single" w:sz="4" w:space="0" w:color="000000"/>
            </w:tcBorders>
            <w:tcMar>
              <w:top w:w="55" w:type="dxa"/>
              <w:bottom w:w="55" w:type="dxa"/>
            </w:tcMar>
            <w:vAlign w:val="center"/>
          </w:tcPr>
          <w:p w14:paraId="03E980B2" w14:textId="77777777" w:rsidR="00152902" w:rsidRDefault="00152902" w:rsidP="00EC0809">
            <w:pPr>
              <w:pStyle w:val="TCTableBody"/>
              <w:jc w:val="center"/>
            </w:pPr>
            <w:r>
              <w:t>63%</w:t>
            </w:r>
          </w:p>
        </w:tc>
        <w:tc>
          <w:tcPr>
            <w:tcW w:w="1487" w:type="dxa"/>
            <w:tcBorders>
              <w:left w:val="single" w:sz="4" w:space="0" w:color="000000"/>
            </w:tcBorders>
            <w:tcMar>
              <w:top w:w="55" w:type="dxa"/>
              <w:bottom w:w="55" w:type="dxa"/>
            </w:tcMar>
            <w:vAlign w:val="center"/>
          </w:tcPr>
          <w:p w14:paraId="2FFAED7A" w14:textId="77777777" w:rsidR="00152902" w:rsidRDefault="00152902" w:rsidP="00EC0809">
            <w:pPr>
              <w:pStyle w:val="TCTableBody"/>
              <w:jc w:val="center"/>
            </w:pPr>
            <w:r>
              <w:t>Background</w:t>
            </w:r>
          </w:p>
        </w:tc>
        <w:tc>
          <w:tcPr>
            <w:tcW w:w="1487" w:type="dxa"/>
            <w:tcBorders>
              <w:left w:val="single" w:sz="4" w:space="0" w:color="000000"/>
            </w:tcBorders>
            <w:tcMar>
              <w:top w:w="55" w:type="dxa"/>
              <w:bottom w:w="55" w:type="dxa"/>
            </w:tcMar>
            <w:vAlign w:val="center"/>
          </w:tcPr>
          <w:p w14:paraId="48753FBB" w14:textId="1AAC8AB0" w:rsidR="00152902" w:rsidRDefault="00152902" w:rsidP="00EC0809">
            <w:pPr>
              <w:pStyle w:val="TCTableBody"/>
              <w:jc w:val="center"/>
            </w:pPr>
            <w:r>
              <w:t>-12.0</w:t>
            </w:r>
            <w:r w:rsidR="00D66315">
              <w:t>3</w:t>
            </w:r>
            <w:r>
              <w:t xml:space="preserve"> (0.18)</w:t>
            </w:r>
          </w:p>
        </w:tc>
        <w:tc>
          <w:tcPr>
            <w:tcW w:w="1487" w:type="dxa"/>
            <w:tcBorders>
              <w:left w:val="single" w:sz="4" w:space="0" w:color="000000"/>
            </w:tcBorders>
            <w:tcMar>
              <w:top w:w="55" w:type="dxa"/>
              <w:bottom w:w="55" w:type="dxa"/>
            </w:tcMar>
            <w:vAlign w:val="center"/>
          </w:tcPr>
          <w:p w14:paraId="551ABDAD" w14:textId="77777777" w:rsidR="00152902" w:rsidRDefault="00152902" w:rsidP="00EC0809">
            <w:pPr>
              <w:pStyle w:val="TCTableBody"/>
              <w:jc w:val="center"/>
            </w:pPr>
            <w:r>
              <w:t>--</w:t>
            </w:r>
          </w:p>
        </w:tc>
      </w:tr>
      <w:tr w:rsidR="00152902" w14:paraId="46B42A3F" w14:textId="77777777" w:rsidTr="00F43B6A">
        <w:trPr>
          <w:trHeight w:val="144"/>
        </w:trPr>
        <w:tc>
          <w:tcPr>
            <w:tcW w:w="1530" w:type="dxa"/>
            <w:vMerge/>
            <w:tcBorders>
              <w:top w:val="single" w:sz="4" w:space="0" w:color="auto"/>
              <w:bottom w:val="single" w:sz="4" w:space="0" w:color="auto"/>
            </w:tcBorders>
            <w:tcMar>
              <w:top w:w="55" w:type="dxa"/>
              <w:bottom w:w="55" w:type="dxa"/>
            </w:tcMar>
            <w:vAlign w:val="center"/>
          </w:tcPr>
          <w:p w14:paraId="4EA987C5" w14:textId="77777777" w:rsidR="00152902" w:rsidRDefault="00152902" w:rsidP="00EC0809">
            <w:pPr>
              <w:pStyle w:val="TCTableBody"/>
              <w:jc w:val="center"/>
            </w:pPr>
          </w:p>
        </w:tc>
        <w:tc>
          <w:tcPr>
            <w:tcW w:w="1487" w:type="dxa"/>
            <w:vMerge/>
            <w:tcBorders>
              <w:left w:val="nil"/>
            </w:tcBorders>
            <w:tcMar>
              <w:top w:w="55" w:type="dxa"/>
              <w:bottom w:w="55" w:type="dxa"/>
            </w:tcMar>
            <w:vAlign w:val="center"/>
          </w:tcPr>
          <w:p w14:paraId="58CA6BC1" w14:textId="77777777" w:rsidR="00152902" w:rsidRDefault="00152902" w:rsidP="00EC0809">
            <w:pPr>
              <w:pStyle w:val="TCTableBody"/>
              <w:jc w:val="center"/>
            </w:pPr>
          </w:p>
        </w:tc>
        <w:tc>
          <w:tcPr>
            <w:tcW w:w="1487" w:type="dxa"/>
            <w:tcBorders>
              <w:left w:val="single" w:sz="4" w:space="0" w:color="000000"/>
            </w:tcBorders>
            <w:tcMar>
              <w:top w:w="55" w:type="dxa"/>
              <w:bottom w:w="55" w:type="dxa"/>
            </w:tcMar>
            <w:vAlign w:val="center"/>
          </w:tcPr>
          <w:p w14:paraId="6894A720" w14:textId="77777777" w:rsidR="00152902" w:rsidRDefault="00152902" w:rsidP="00EC0809">
            <w:pPr>
              <w:pStyle w:val="TCTableBody"/>
              <w:jc w:val="center"/>
            </w:pPr>
            <w:r>
              <w:t>Eco80</w:t>
            </w:r>
          </w:p>
        </w:tc>
        <w:tc>
          <w:tcPr>
            <w:tcW w:w="1487" w:type="dxa"/>
            <w:tcBorders>
              <w:left w:val="single" w:sz="4" w:space="0" w:color="000000"/>
            </w:tcBorders>
            <w:tcMar>
              <w:top w:w="55" w:type="dxa"/>
              <w:bottom w:w="55" w:type="dxa"/>
            </w:tcMar>
            <w:vAlign w:val="center"/>
          </w:tcPr>
          <w:p w14:paraId="29DC5290" w14:textId="77777777" w:rsidR="00152902" w:rsidRDefault="00152902" w:rsidP="00EC0809">
            <w:pPr>
              <w:pStyle w:val="TCTableBody"/>
              <w:jc w:val="center"/>
            </w:pPr>
            <w:r>
              <w:t>-11.38 (0.17)</w:t>
            </w:r>
          </w:p>
        </w:tc>
        <w:tc>
          <w:tcPr>
            <w:tcW w:w="1487" w:type="dxa"/>
            <w:tcBorders>
              <w:left w:val="single" w:sz="4" w:space="0" w:color="000000"/>
            </w:tcBorders>
            <w:tcMar>
              <w:top w:w="55" w:type="dxa"/>
              <w:bottom w:w="55" w:type="dxa"/>
            </w:tcMar>
            <w:vAlign w:val="center"/>
          </w:tcPr>
          <w:p w14:paraId="04583349" w14:textId="77777777" w:rsidR="00152902" w:rsidRDefault="00152902" w:rsidP="00EC0809">
            <w:pPr>
              <w:pStyle w:val="TCTableBody"/>
              <w:jc w:val="center"/>
            </w:pPr>
            <w:r>
              <w:t>+0.64 (0.25)</w:t>
            </w:r>
          </w:p>
        </w:tc>
      </w:tr>
      <w:tr w:rsidR="00152902" w14:paraId="3205E99B" w14:textId="77777777" w:rsidTr="00F43B6A">
        <w:trPr>
          <w:trHeight w:val="144"/>
        </w:trPr>
        <w:tc>
          <w:tcPr>
            <w:tcW w:w="1530" w:type="dxa"/>
            <w:vMerge/>
            <w:tcBorders>
              <w:top w:val="single" w:sz="4" w:space="0" w:color="auto"/>
              <w:bottom w:val="single" w:sz="4" w:space="0" w:color="auto"/>
            </w:tcBorders>
            <w:tcMar>
              <w:top w:w="55" w:type="dxa"/>
              <w:bottom w:w="55" w:type="dxa"/>
            </w:tcMar>
            <w:vAlign w:val="center"/>
          </w:tcPr>
          <w:p w14:paraId="08C58B9B" w14:textId="77777777" w:rsidR="00152902" w:rsidRDefault="00152902" w:rsidP="00EC0809">
            <w:pPr>
              <w:pStyle w:val="TCTableBody"/>
              <w:jc w:val="center"/>
            </w:pPr>
          </w:p>
        </w:tc>
        <w:tc>
          <w:tcPr>
            <w:tcW w:w="1487" w:type="dxa"/>
            <w:vMerge/>
            <w:tcBorders>
              <w:left w:val="nil"/>
            </w:tcBorders>
            <w:tcMar>
              <w:top w:w="55" w:type="dxa"/>
              <w:bottom w:w="55" w:type="dxa"/>
            </w:tcMar>
            <w:vAlign w:val="center"/>
          </w:tcPr>
          <w:p w14:paraId="1D896F2F" w14:textId="77777777" w:rsidR="00152902" w:rsidRDefault="00152902" w:rsidP="00EC0809">
            <w:pPr>
              <w:pStyle w:val="TCTableBody"/>
              <w:jc w:val="center"/>
            </w:pPr>
          </w:p>
        </w:tc>
        <w:tc>
          <w:tcPr>
            <w:tcW w:w="1487" w:type="dxa"/>
            <w:tcBorders>
              <w:left w:val="single" w:sz="4" w:space="0" w:color="000000"/>
            </w:tcBorders>
            <w:tcMar>
              <w:top w:w="55" w:type="dxa"/>
              <w:bottom w:w="55" w:type="dxa"/>
            </w:tcMar>
            <w:vAlign w:val="center"/>
          </w:tcPr>
          <w:p w14:paraId="3C7B288E" w14:textId="77777777" w:rsidR="00152902" w:rsidRDefault="00152902" w:rsidP="00EC0809">
            <w:pPr>
              <w:pStyle w:val="TCTableBody"/>
              <w:jc w:val="center"/>
            </w:pPr>
            <w:r>
              <w:t>NTPCM</w:t>
            </w:r>
          </w:p>
        </w:tc>
        <w:tc>
          <w:tcPr>
            <w:tcW w:w="1487" w:type="dxa"/>
            <w:tcBorders>
              <w:left w:val="single" w:sz="4" w:space="0" w:color="000000"/>
            </w:tcBorders>
            <w:tcMar>
              <w:top w:w="55" w:type="dxa"/>
              <w:bottom w:w="55" w:type="dxa"/>
            </w:tcMar>
            <w:vAlign w:val="center"/>
          </w:tcPr>
          <w:p w14:paraId="5BCF9831" w14:textId="77777777" w:rsidR="00152902" w:rsidRDefault="00152902" w:rsidP="00EC0809">
            <w:pPr>
              <w:pStyle w:val="TCTableBody"/>
              <w:jc w:val="center"/>
            </w:pPr>
            <w:r>
              <w:t>-11.50 (0.17)</w:t>
            </w:r>
          </w:p>
        </w:tc>
        <w:tc>
          <w:tcPr>
            <w:tcW w:w="1487" w:type="dxa"/>
            <w:tcBorders>
              <w:left w:val="single" w:sz="4" w:space="0" w:color="000000"/>
            </w:tcBorders>
            <w:tcMar>
              <w:top w:w="55" w:type="dxa"/>
              <w:bottom w:w="55" w:type="dxa"/>
            </w:tcMar>
            <w:vAlign w:val="center"/>
          </w:tcPr>
          <w:p w14:paraId="460E6A04" w14:textId="77777777" w:rsidR="00152902" w:rsidRDefault="00152902" w:rsidP="00EC0809">
            <w:pPr>
              <w:pStyle w:val="TCTableBody"/>
              <w:jc w:val="center"/>
            </w:pPr>
            <w:r>
              <w:t>+0.52 (0.25)</w:t>
            </w:r>
          </w:p>
        </w:tc>
      </w:tr>
      <w:tr w:rsidR="00152902" w14:paraId="1906D47A" w14:textId="77777777" w:rsidTr="00F43B6A">
        <w:trPr>
          <w:trHeight w:val="144"/>
        </w:trPr>
        <w:tc>
          <w:tcPr>
            <w:tcW w:w="1530" w:type="dxa"/>
            <w:vMerge/>
            <w:tcBorders>
              <w:top w:val="single" w:sz="4" w:space="0" w:color="auto"/>
              <w:bottom w:val="single" w:sz="4" w:space="0" w:color="auto"/>
            </w:tcBorders>
            <w:tcMar>
              <w:top w:w="55" w:type="dxa"/>
              <w:bottom w:w="55" w:type="dxa"/>
            </w:tcMar>
            <w:vAlign w:val="center"/>
          </w:tcPr>
          <w:p w14:paraId="27DFA418" w14:textId="77777777" w:rsidR="00152902" w:rsidRDefault="00152902" w:rsidP="00EC0809">
            <w:pPr>
              <w:pStyle w:val="TCTableBody"/>
              <w:jc w:val="center"/>
            </w:pPr>
          </w:p>
        </w:tc>
        <w:tc>
          <w:tcPr>
            <w:tcW w:w="1487" w:type="dxa"/>
            <w:vMerge/>
            <w:tcBorders>
              <w:left w:val="nil"/>
              <w:bottom w:val="single" w:sz="4" w:space="0" w:color="000000"/>
            </w:tcBorders>
            <w:tcMar>
              <w:top w:w="55" w:type="dxa"/>
              <w:bottom w:w="55" w:type="dxa"/>
            </w:tcMar>
            <w:vAlign w:val="center"/>
          </w:tcPr>
          <w:p w14:paraId="49A6FCD1" w14:textId="77777777" w:rsidR="00152902" w:rsidRDefault="00152902" w:rsidP="00EC0809">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263DBE6F" w14:textId="77777777" w:rsidR="00152902" w:rsidRDefault="00152902" w:rsidP="00EC0809">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29BF805E" w14:textId="78DE7A11" w:rsidR="00152902" w:rsidRDefault="00152902" w:rsidP="00EC0809">
            <w:pPr>
              <w:pStyle w:val="TCTableBody"/>
              <w:jc w:val="center"/>
            </w:pPr>
            <w:r>
              <w:t>-11.</w:t>
            </w:r>
            <w:r w:rsidR="00D66315">
              <w:t>53</w:t>
            </w:r>
            <w:r>
              <w:t xml:space="preserve"> (0.1</w:t>
            </w:r>
            <w:r w:rsidR="00D66315">
              <w:t>7</w:t>
            </w:r>
            <w:r>
              <w:t>)</w:t>
            </w:r>
          </w:p>
        </w:tc>
        <w:tc>
          <w:tcPr>
            <w:tcW w:w="1487" w:type="dxa"/>
            <w:tcBorders>
              <w:left w:val="single" w:sz="4" w:space="0" w:color="000000"/>
              <w:bottom w:val="single" w:sz="4" w:space="0" w:color="000000"/>
            </w:tcBorders>
            <w:tcMar>
              <w:top w:w="55" w:type="dxa"/>
              <w:bottom w:w="55" w:type="dxa"/>
            </w:tcMar>
            <w:vAlign w:val="center"/>
          </w:tcPr>
          <w:p w14:paraId="32AC5A09" w14:textId="5242FAE9" w:rsidR="00152902" w:rsidRDefault="00152902" w:rsidP="00EC0809">
            <w:pPr>
              <w:pStyle w:val="TCTableBody"/>
              <w:jc w:val="center"/>
            </w:pPr>
            <w:r>
              <w:t>+0.</w:t>
            </w:r>
            <w:r w:rsidR="001B2959">
              <w:t>50</w:t>
            </w:r>
            <w:r>
              <w:t xml:space="preserve"> (0.25)</w:t>
            </w:r>
          </w:p>
        </w:tc>
      </w:tr>
      <w:tr w:rsidR="00152902" w14:paraId="28EE4DAA" w14:textId="77777777" w:rsidTr="00F43B6A">
        <w:trPr>
          <w:trHeight w:val="144"/>
        </w:trPr>
        <w:tc>
          <w:tcPr>
            <w:tcW w:w="1530" w:type="dxa"/>
            <w:vMerge w:val="restart"/>
            <w:tcBorders>
              <w:top w:val="single" w:sz="4" w:space="0" w:color="auto"/>
              <w:bottom w:val="single" w:sz="4" w:space="0" w:color="auto"/>
            </w:tcBorders>
            <w:tcMar>
              <w:top w:w="55" w:type="dxa"/>
              <w:bottom w:w="55" w:type="dxa"/>
            </w:tcMar>
            <w:vAlign w:val="center"/>
          </w:tcPr>
          <w:p w14:paraId="3612118E" w14:textId="77777777" w:rsidR="00152902" w:rsidRDefault="00152902" w:rsidP="00EC0809">
            <w:pPr>
              <w:pStyle w:val="TCTableBody"/>
              <w:jc w:val="center"/>
            </w:pPr>
            <w:r>
              <w:t>5:</w:t>
            </w:r>
          </w:p>
          <w:p w14:paraId="6E384821" w14:textId="77777777" w:rsidR="00152902" w:rsidRDefault="00152902" w:rsidP="00EC0809">
            <w:pPr>
              <w:pStyle w:val="TCTableBody"/>
              <w:jc w:val="center"/>
            </w:pPr>
            <w:r>
              <w:t>5’-CCAUAUUA-3’</w:t>
            </w:r>
          </w:p>
          <w:p w14:paraId="00340823" w14:textId="77777777" w:rsidR="00152902" w:rsidRDefault="00152902" w:rsidP="00EC0809">
            <w:pPr>
              <w:pStyle w:val="TCTableBody"/>
              <w:jc w:val="center"/>
            </w:pPr>
            <w:r>
              <w:t>3’-GGUAUAAU-5’</w:t>
            </w:r>
          </w:p>
        </w:tc>
        <w:tc>
          <w:tcPr>
            <w:tcW w:w="1487" w:type="dxa"/>
            <w:vMerge w:val="restart"/>
            <w:tcBorders>
              <w:left w:val="nil"/>
              <w:bottom w:val="single" w:sz="4" w:space="0" w:color="000000"/>
            </w:tcBorders>
            <w:tcMar>
              <w:top w:w="55" w:type="dxa"/>
              <w:bottom w:w="55" w:type="dxa"/>
            </w:tcMar>
            <w:vAlign w:val="center"/>
          </w:tcPr>
          <w:p w14:paraId="6728DACA" w14:textId="77777777" w:rsidR="00152902" w:rsidRDefault="00152902" w:rsidP="00EC0809">
            <w:pPr>
              <w:pStyle w:val="TCTableBody"/>
              <w:jc w:val="center"/>
            </w:pPr>
            <w:r>
              <w:t>75%</w:t>
            </w:r>
          </w:p>
        </w:tc>
        <w:tc>
          <w:tcPr>
            <w:tcW w:w="1487" w:type="dxa"/>
            <w:tcBorders>
              <w:left w:val="single" w:sz="4" w:space="0" w:color="000000"/>
            </w:tcBorders>
            <w:tcMar>
              <w:top w:w="55" w:type="dxa"/>
              <w:bottom w:w="55" w:type="dxa"/>
            </w:tcMar>
            <w:vAlign w:val="center"/>
          </w:tcPr>
          <w:p w14:paraId="255E5A71" w14:textId="77777777" w:rsidR="00152902" w:rsidRPr="00152902" w:rsidRDefault="00152902" w:rsidP="00EC0809">
            <w:pPr>
              <w:pStyle w:val="TCTableBody"/>
              <w:jc w:val="center"/>
            </w:pPr>
            <w:r>
              <w:t>Background</w:t>
            </w:r>
          </w:p>
        </w:tc>
        <w:tc>
          <w:tcPr>
            <w:tcW w:w="1487" w:type="dxa"/>
            <w:tcBorders>
              <w:left w:val="single" w:sz="4" w:space="0" w:color="000000"/>
            </w:tcBorders>
            <w:tcMar>
              <w:top w:w="55" w:type="dxa"/>
              <w:bottom w:w="55" w:type="dxa"/>
            </w:tcMar>
            <w:vAlign w:val="center"/>
          </w:tcPr>
          <w:p w14:paraId="2FC067DC" w14:textId="77777777" w:rsidR="00152902" w:rsidRDefault="00152902" w:rsidP="00EC0809">
            <w:pPr>
              <w:pStyle w:val="TCTableBody"/>
              <w:jc w:val="center"/>
            </w:pPr>
            <w:r>
              <w:t>-10.76 (0.16)</w:t>
            </w:r>
          </w:p>
        </w:tc>
        <w:tc>
          <w:tcPr>
            <w:tcW w:w="1487" w:type="dxa"/>
            <w:tcBorders>
              <w:left w:val="single" w:sz="4" w:space="0" w:color="000000"/>
            </w:tcBorders>
            <w:tcMar>
              <w:top w:w="55" w:type="dxa"/>
              <w:bottom w:w="55" w:type="dxa"/>
            </w:tcMar>
            <w:vAlign w:val="center"/>
          </w:tcPr>
          <w:p w14:paraId="035D2F5A" w14:textId="77777777" w:rsidR="00152902" w:rsidRDefault="00152902" w:rsidP="00EC0809">
            <w:pPr>
              <w:pStyle w:val="TCTableBody"/>
              <w:jc w:val="center"/>
            </w:pPr>
            <w:r>
              <w:t>--</w:t>
            </w:r>
          </w:p>
        </w:tc>
      </w:tr>
      <w:tr w:rsidR="00152902" w14:paraId="06E0842C" w14:textId="77777777" w:rsidTr="00F43B6A">
        <w:trPr>
          <w:trHeight w:val="144"/>
        </w:trPr>
        <w:tc>
          <w:tcPr>
            <w:tcW w:w="1530" w:type="dxa"/>
            <w:vMerge/>
            <w:tcBorders>
              <w:top w:val="single" w:sz="4" w:space="0" w:color="auto"/>
              <w:bottom w:val="single" w:sz="4" w:space="0" w:color="auto"/>
            </w:tcBorders>
            <w:tcMar>
              <w:top w:w="55" w:type="dxa"/>
              <w:bottom w:w="55" w:type="dxa"/>
            </w:tcMar>
            <w:vAlign w:val="center"/>
          </w:tcPr>
          <w:p w14:paraId="59262E8D" w14:textId="77777777" w:rsidR="00152902" w:rsidRDefault="00152902" w:rsidP="00EC0809">
            <w:pPr>
              <w:pStyle w:val="TCTableBody"/>
              <w:jc w:val="center"/>
            </w:pPr>
          </w:p>
        </w:tc>
        <w:tc>
          <w:tcPr>
            <w:tcW w:w="1487" w:type="dxa"/>
            <w:vMerge/>
            <w:tcBorders>
              <w:left w:val="nil"/>
            </w:tcBorders>
            <w:tcMar>
              <w:top w:w="55" w:type="dxa"/>
              <w:bottom w:w="55" w:type="dxa"/>
            </w:tcMar>
            <w:vAlign w:val="center"/>
          </w:tcPr>
          <w:p w14:paraId="28D4AF1E" w14:textId="77777777" w:rsidR="00152902" w:rsidRDefault="00152902" w:rsidP="00EC0809">
            <w:pPr>
              <w:pStyle w:val="TCTableBody"/>
              <w:jc w:val="center"/>
            </w:pPr>
          </w:p>
        </w:tc>
        <w:tc>
          <w:tcPr>
            <w:tcW w:w="1487" w:type="dxa"/>
            <w:tcBorders>
              <w:left w:val="single" w:sz="4" w:space="0" w:color="000000"/>
            </w:tcBorders>
            <w:tcMar>
              <w:top w:w="55" w:type="dxa"/>
              <w:bottom w:w="55" w:type="dxa"/>
            </w:tcMar>
            <w:vAlign w:val="center"/>
          </w:tcPr>
          <w:p w14:paraId="024EC7DA" w14:textId="77777777" w:rsidR="00152902" w:rsidRDefault="00152902" w:rsidP="00EC0809">
            <w:pPr>
              <w:pStyle w:val="TCTableBody"/>
              <w:jc w:val="center"/>
            </w:pPr>
            <w:r>
              <w:t>Eco80</w:t>
            </w:r>
          </w:p>
        </w:tc>
        <w:tc>
          <w:tcPr>
            <w:tcW w:w="1487" w:type="dxa"/>
            <w:tcBorders>
              <w:left w:val="single" w:sz="4" w:space="0" w:color="000000"/>
            </w:tcBorders>
            <w:tcMar>
              <w:top w:w="55" w:type="dxa"/>
              <w:bottom w:w="55" w:type="dxa"/>
            </w:tcMar>
            <w:vAlign w:val="center"/>
          </w:tcPr>
          <w:p w14:paraId="2355A148" w14:textId="77777777" w:rsidR="00152902" w:rsidRDefault="00152902" w:rsidP="00EC0809">
            <w:pPr>
              <w:pStyle w:val="TCTableBody"/>
              <w:jc w:val="center"/>
            </w:pPr>
            <w:r>
              <w:t>-10.15 (0.15)</w:t>
            </w:r>
          </w:p>
        </w:tc>
        <w:tc>
          <w:tcPr>
            <w:tcW w:w="1487" w:type="dxa"/>
            <w:tcBorders>
              <w:left w:val="single" w:sz="4" w:space="0" w:color="000000"/>
            </w:tcBorders>
            <w:tcMar>
              <w:top w:w="55" w:type="dxa"/>
              <w:bottom w:w="55" w:type="dxa"/>
            </w:tcMar>
            <w:vAlign w:val="center"/>
          </w:tcPr>
          <w:p w14:paraId="27190BA5" w14:textId="77777777" w:rsidR="00152902" w:rsidRDefault="00152902" w:rsidP="00EC0809">
            <w:pPr>
              <w:pStyle w:val="TCTableBody"/>
              <w:jc w:val="center"/>
            </w:pPr>
            <w:r>
              <w:t>+0.61 (0.22)</w:t>
            </w:r>
          </w:p>
        </w:tc>
      </w:tr>
      <w:tr w:rsidR="00152902" w14:paraId="24FC89F5" w14:textId="77777777" w:rsidTr="00F43B6A">
        <w:trPr>
          <w:trHeight w:val="144"/>
        </w:trPr>
        <w:tc>
          <w:tcPr>
            <w:tcW w:w="1530" w:type="dxa"/>
            <w:vMerge/>
            <w:tcBorders>
              <w:top w:val="single" w:sz="4" w:space="0" w:color="auto"/>
              <w:bottom w:val="single" w:sz="4" w:space="0" w:color="auto"/>
            </w:tcBorders>
            <w:tcMar>
              <w:top w:w="55" w:type="dxa"/>
              <w:bottom w:w="55" w:type="dxa"/>
            </w:tcMar>
            <w:vAlign w:val="center"/>
          </w:tcPr>
          <w:p w14:paraId="6E3B4D8B" w14:textId="77777777" w:rsidR="00152902" w:rsidRDefault="00152902" w:rsidP="00EC0809">
            <w:pPr>
              <w:pStyle w:val="TCTableBody"/>
              <w:jc w:val="center"/>
            </w:pPr>
          </w:p>
        </w:tc>
        <w:tc>
          <w:tcPr>
            <w:tcW w:w="1487" w:type="dxa"/>
            <w:vMerge/>
            <w:tcBorders>
              <w:left w:val="nil"/>
            </w:tcBorders>
            <w:tcMar>
              <w:top w:w="55" w:type="dxa"/>
              <w:bottom w:w="55" w:type="dxa"/>
            </w:tcMar>
            <w:vAlign w:val="center"/>
          </w:tcPr>
          <w:p w14:paraId="741ACB39" w14:textId="77777777" w:rsidR="00152902" w:rsidRDefault="00152902" w:rsidP="00EC0809">
            <w:pPr>
              <w:pStyle w:val="TCTableBody"/>
              <w:jc w:val="center"/>
            </w:pPr>
          </w:p>
        </w:tc>
        <w:tc>
          <w:tcPr>
            <w:tcW w:w="1487" w:type="dxa"/>
            <w:tcBorders>
              <w:left w:val="single" w:sz="4" w:space="0" w:color="000000"/>
            </w:tcBorders>
            <w:tcMar>
              <w:top w:w="55" w:type="dxa"/>
              <w:bottom w:w="55" w:type="dxa"/>
            </w:tcMar>
            <w:vAlign w:val="center"/>
          </w:tcPr>
          <w:p w14:paraId="42F3421E" w14:textId="77777777" w:rsidR="00152902" w:rsidRDefault="00152902" w:rsidP="00EC0809">
            <w:pPr>
              <w:pStyle w:val="TCTableBody"/>
              <w:jc w:val="center"/>
            </w:pPr>
            <w:r>
              <w:t>NTPCM</w:t>
            </w:r>
          </w:p>
        </w:tc>
        <w:tc>
          <w:tcPr>
            <w:tcW w:w="1487" w:type="dxa"/>
            <w:tcBorders>
              <w:left w:val="single" w:sz="4" w:space="0" w:color="000000"/>
            </w:tcBorders>
            <w:tcMar>
              <w:top w:w="55" w:type="dxa"/>
              <w:bottom w:w="55" w:type="dxa"/>
            </w:tcMar>
            <w:vAlign w:val="center"/>
          </w:tcPr>
          <w:p w14:paraId="093C4ED8" w14:textId="77777777" w:rsidR="00152902" w:rsidRDefault="00152902" w:rsidP="00EC0809">
            <w:pPr>
              <w:pStyle w:val="TCTableBody"/>
              <w:jc w:val="center"/>
            </w:pPr>
            <w:r>
              <w:t>-10.16 (0.15)</w:t>
            </w:r>
          </w:p>
        </w:tc>
        <w:tc>
          <w:tcPr>
            <w:tcW w:w="1487" w:type="dxa"/>
            <w:tcBorders>
              <w:left w:val="single" w:sz="4" w:space="0" w:color="000000"/>
            </w:tcBorders>
            <w:tcMar>
              <w:top w:w="55" w:type="dxa"/>
              <w:bottom w:w="55" w:type="dxa"/>
            </w:tcMar>
            <w:vAlign w:val="center"/>
          </w:tcPr>
          <w:p w14:paraId="69A9750E" w14:textId="77777777" w:rsidR="00152902" w:rsidRDefault="00152902" w:rsidP="00EC0809">
            <w:pPr>
              <w:pStyle w:val="TCTableBody"/>
              <w:jc w:val="center"/>
            </w:pPr>
            <w:r>
              <w:t>+0.60 (0.22)</w:t>
            </w:r>
          </w:p>
        </w:tc>
      </w:tr>
      <w:tr w:rsidR="00152902" w14:paraId="56A097CD" w14:textId="77777777" w:rsidTr="00F43B6A">
        <w:trPr>
          <w:trHeight w:val="144"/>
        </w:trPr>
        <w:tc>
          <w:tcPr>
            <w:tcW w:w="1530" w:type="dxa"/>
            <w:vMerge/>
            <w:tcBorders>
              <w:top w:val="single" w:sz="4" w:space="0" w:color="auto"/>
              <w:bottom w:val="single" w:sz="4" w:space="0" w:color="auto"/>
            </w:tcBorders>
            <w:tcMar>
              <w:top w:w="55" w:type="dxa"/>
              <w:bottom w:w="55" w:type="dxa"/>
            </w:tcMar>
            <w:vAlign w:val="center"/>
          </w:tcPr>
          <w:p w14:paraId="074536C0" w14:textId="77777777" w:rsidR="00152902" w:rsidRDefault="00152902" w:rsidP="00EC0809">
            <w:pPr>
              <w:pStyle w:val="TCTableBody"/>
              <w:jc w:val="center"/>
            </w:pPr>
          </w:p>
        </w:tc>
        <w:tc>
          <w:tcPr>
            <w:tcW w:w="1487" w:type="dxa"/>
            <w:vMerge/>
            <w:tcBorders>
              <w:left w:val="nil"/>
              <w:bottom w:val="single" w:sz="4" w:space="0" w:color="000000"/>
            </w:tcBorders>
            <w:tcMar>
              <w:top w:w="55" w:type="dxa"/>
              <w:bottom w:w="55" w:type="dxa"/>
            </w:tcMar>
            <w:vAlign w:val="center"/>
          </w:tcPr>
          <w:p w14:paraId="055226D1" w14:textId="77777777" w:rsidR="00152902" w:rsidRDefault="00152902" w:rsidP="00EC0809">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3BA7C2D8" w14:textId="77777777" w:rsidR="00152902" w:rsidRDefault="00152902" w:rsidP="00EC0809">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2DEAA4AC" w14:textId="77777777" w:rsidR="00152902" w:rsidRDefault="00152902" w:rsidP="00EC0809">
            <w:pPr>
              <w:pStyle w:val="TCTableBody"/>
              <w:jc w:val="center"/>
            </w:pPr>
            <w:r>
              <w:t>-9.94 (0.15)</w:t>
            </w:r>
          </w:p>
        </w:tc>
        <w:tc>
          <w:tcPr>
            <w:tcW w:w="1487" w:type="dxa"/>
            <w:tcBorders>
              <w:left w:val="single" w:sz="4" w:space="0" w:color="000000"/>
              <w:bottom w:val="single" w:sz="4" w:space="0" w:color="000000"/>
            </w:tcBorders>
            <w:tcMar>
              <w:top w:w="55" w:type="dxa"/>
              <w:bottom w:w="55" w:type="dxa"/>
            </w:tcMar>
            <w:vAlign w:val="center"/>
          </w:tcPr>
          <w:p w14:paraId="1DBC29E9" w14:textId="2474654B" w:rsidR="00152902" w:rsidRDefault="00152902" w:rsidP="00EC0809">
            <w:pPr>
              <w:pStyle w:val="TCTableBody"/>
              <w:jc w:val="center"/>
            </w:pPr>
            <w:r>
              <w:t>+0.8</w:t>
            </w:r>
            <w:r w:rsidR="001B2959">
              <w:t>0</w:t>
            </w:r>
            <w:r>
              <w:t xml:space="preserve"> (0.22)</w:t>
            </w:r>
          </w:p>
        </w:tc>
      </w:tr>
    </w:tbl>
    <w:p w14:paraId="69EC6A3D" w14:textId="661BC88D" w:rsidR="00152902" w:rsidRDefault="00152902" w:rsidP="00152902">
      <w:pPr>
        <w:pStyle w:val="TCTableBody"/>
        <w:ind w:right="630"/>
        <w:sectPr w:rsidR="00152902" w:rsidSect="00F72A71">
          <w:type w:val="continuous"/>
          <w:pgSz w:w="12240" w:h="15840"/>
          <w:pgMar w:top="720" w:right="2160" w:bottom="720" w:left="1980" w:header="720" w:footer="720" w:gutter="0"/>
          <w:cols w:space="461"/>
        </w:sectPr>
      </w:pPr>
      <w:proofErr w:type="spellStart"/>
      <w:r w:rsidRPr="003233D4">
        <w:rPr>
          <w:rFonts w:ascii="Arial" w:hAnsi="Arial" w:cs="Arial"/>
          <w:bCs/>
          <w:vertAlign w:val="superscript"/>
        </w:rPr>
        <w:t>a</w:t>
      </w:r>
      <w:r w:rsidRPr="003233D4">
        <w:rPr>
          <w:rFonts w:ascii="Arial" w:hAnsi="Arial" w:cs="Arial"/>
          <w:bCs/>
        </w:rPr>
        <w:t>The</w:t>
      </w:r>
      <w:proofErr w:type="spellEnd"/>
      <w:r w:rsidRPr="003233D4">
        <w:rPr>
          <w:rFonts w:ascii="Arial" w:hAnsi="Arial" w:cs="Arial"/>
          <w:bCs/>
        </w:rPr>
        <w:t xml:space="preserve"> first sequence</w:t>
      </w:r>
      <w:r>
        <w:rPr>
          <w:rFonts w:ascii="Arial" w:hAnsi="Arial" w:cs="Arial"/>
          <w:bCs/>
        </w:rPr>
        <w:t xml:space="preserve"> in each set</w:t>
      </w:r>
      <w:r w:rsidRPr="003233D4">
        <w:rPr>
          <w:rFonts w:ascii="Arial" w:hAnsi="Arial" w:cs="Arial"/>
          <w:bCs/>
        </w:rPr>
        <w:t xml:space="preserve"> was 5</w:t>
      </w:r>
      <w:r>
        <w:rPr>
          <w:rFonts w:ascii="Arial" w:hAnsi="Arial" w:cs="Arial"/>
          <w:bCs/>
        </w:rPr>
        <w:t>´</w:t>
      </w:r>
      <w:r w:rsidRPr="003233D4">
        <w:rPr>
          <w:rFonts w:ascii="Arial" w:hAnsi="Arial" w:cs="Arial"/>
          <w:bCs/>
        </w:rPr>
        <w:t xml:space="preserve">-FAM labeled </w:t>
      </w:r>
      <w:r>
        <w:rPr>
          <w:rFonts w:ascii="Arial" w:hAnsi="Arial" w:cs="Arial"/>
          <w:bCs/>
        </w:rPr>
        <w:t>while</w:t>
      </w:r>
      <w:r w:rsidRPr="003233D4">
        <w:rPr>
          <w:rFonts w:ascii="Arial" w:hAnsi="Arial" w:cs="Arial"/>
          <w:bCs/>
        </w:rPr>
        <w:t xml:space="preserve"> the second sequence was 3</w:t>
      </w:r>
      <w:r>
        <w:rPr>
          <w:rFonts w:ascii="Arial" w:hAnsi="Arial" w:cs="Arial"/>
          <w:bCs/>
        </w:rPr>
        <w:t>´</w:t>
      </w:r>
      <w:r w:rsidRPr="003233D4">
        <w:rPr>
          <w:rFonts w:ascii="Arial" w:hAnsi="Arial" w:cs="Arial"/>
          <w:bCs/>
        </w:rPr>
        <w:t xml:space="preserve">-BHQ1 labeled. </w:t>
      </w:r>
      <w:proofErr w:type="spellStart"/>
      <w:r w:rsidRPr="003233D4">
        <w:rPr>
          <w:rFonts w:ascii="Arial" w:hAnsi="Arial" w:cs="Arial"/>
          <w:bCs/>
          <w:vertAlign w:val="superscript"/>
        </w:rPr>
        <w:t>b</w:t>
      </w:r>
      <w:r w:rsidRPr="003233D4">
        <w:rPr>
          <w:rFonts w:ascii="Arial" w:hAnsi="Arial" w:cs="Arial"/>
          <w:bCs/>
        </w:rPr>
        <w:t>All</w:t>
      </w:r>
      <w:proofErr w:type="spellEnd"/>
      <w:r w:rsidRPr="003233D4">
        <w:rPr>
          <w:rFonts w:ascii="Arial" w:hAnsi="Arial" w:cs="Arial"/>
          <w:bCs/>
        </w:rPr>
        <w:t xml:space="preserve"> solutions contain 2 mM Free</w:t>
      </w:r>
      <w:r>
        <w:rPr>
          <w:rFonts w:ascii="Arial" w:hAnsi="Arial" w:cs="Arial"/>
          <w:bCs/>
        </w:rPr>
        <w:t xml:space="preserve"> </w:t>
      </w:r>
      <w:r w:rsidRPr="003233D4">
        <w:rPr>
          <w:rFonts w:ascii="Arial" w:hAnsi="Arial" w:cs="Arial"/>
          <w:bCs/>
        </w:rPr>
        <w:t>Mg</w:t>
      </w:r>
      <w:r w:rsidRPr="00B3560D">
        <w:rPr>
          <w:rFonts w:ascii="Arial" w:hAnsi="Arial" w:cs="Arial"/>
          <w:bCs/>
          <w:vertAlign w:val="superscript"/>
        </w:rPr>
        <w:t>2+</w:t>
      </w:r>
      <w:r>
        <w:rPr>
          <w:rFonts w:ascii="Arial" w:hAnsi="Arial" w:cs="Arial"/>
          <w:bCs/>
        </w:rPr>
        <w:t xml:space="preserve">, </w:t>
      </w:r>
      <w:r w:rsidRPr="003233D4">
        <w:rPr>
          <w:rFonts w:ascii="Arial" w:hAnsi="Arial" w:cs="Arial"/>
          <w:bCs/>
        </w:rPr>
        <w:t>240 Na</w:t>
      </w:r>
      <w:r w:rsidRPr="003233D4">
        <w:rPr>
          <w:rFonts w:ascii="Arial" w:hAnsi="Arial" w:cs="Arial"/>
          <w:bCs/>
          <w:vertAlign w:val="superscript"/>
        </w:rPr>
        <w:t>+</w:t>
      </w:r>
      <w:r>
        <w:rPr>
          <w:rFonts w:ascii="Arial" w:hAnsi="Arial" w:cs="Arial"/>
          <w:bCs/>
        </w:rPr>
        <w:t xml:space="preserve">, </w:t>
      </w:r>
      <w:r w:rsidRPr="003233D4">
        <w:rPr>
          <w:rFonts w:ascii="Arial" w:hAnsi="Arial" w:cs="Arial"/>
          <w:bCs/>
        </w:rPr>
        <w:t>140 mM K</w:t>
      </w:r>
      <w:proofErr w:type="gramStart"/>
      <w:r w:rsidRPr="003233D4">
        <w:rPr>
          <w:rFonts w:ascii="Arial" w:hAnsi="Arial" w:cs="Arial"/>
          <w:bCs/>
          <w:vertAlign w:val="superscript"/>
        </w:rPr>
        <w:t>+</w:t>
      </w:r>
      <w:r w:rsidRPr="003233D4">
        <w:rPr>
          <w:rFonts w:ascii="Arial" w:hAnsi="Arial" w:cs="Arial"/>
          <w:bCs/>
        </w:rPr>
        <w:t>.</w:t>
      </w:r>
      <w:proofErr w:type="spellStart"/>
      <w:r w:rsidRPr="003233D4">
        <w:rPr>
          <w:rFonts w:ascii="Arial" w:hAnsi="Arial" w:cs="Arial"/>
          <w:bCs/>
          <w:vertAlign w:val="superscript"/>
        </w:rPr>
        <w:t>c</w:t>
      </w:r>
      <w:r w:rsidRPr="003233D4">
        <w:rPr>
          <w:rFonts w:ascii="Arial" w:hAnsi="Arial" w:cs="Arial"/>
          <w:bCs/>
        </w:rPr>
        <w:t>Extra</w:t>
      </w:r>
      <w:proofErr w:type="spellEnd"/>
      <w:proofErr w:type="gramEnd"/>
      <w:r w:rsidRPr="003233D4">
        <w:rPr>
          <w:rFonts w:ascii="Arial" w:hAnsi="Arial" w:cs="Arial"/>
          <w:bCs/>
        </w:rPr>
        <w:t xml:space="preserve"> significant digits were included to avoid propagating rounding errors.</w:t>
      </w:r>
    </w:p>
    <w:p w14:paraId="355FE394" w14:textId="52E9A6BB" w:rsidR="00935500" w:rsidRDefault="00935500" w:rsidP="00F81B12">
      <w:pPr>
        <w:pStyle w:val="TAMainText"/>
      </w:pPr>
    </w:p>
    <w:p w14:paraId="73DA84B2" w14:textId="38870256" w:rsidR="00152902" w:rsidRDefault="00152902" w:rsidP="00F81B12">
      <w:pPr>
        <w:pStyle w:val="TAMainText"/>
      </w:pPr>
    </w:p>
    <w:p w14:paraId="61EA1B3C" w14:textId="21759CEE" w:rsidR="000D035D" w:rsidRDefault="00935500" w:rsidP="00F81B12">
      <w:pPr>
        <w:pStyle w:val="TAMainText"/>
      </w:pPr>
      <w:r w:rsidRPr="00935500">
        <w:lastRenderedPageBreak/>
        <w:t>To better understand how the various components of Eco80 contribute to destabilizing RNA helices, we analyzed the effects of the strong and weak Mg</w:t>
      </w:r>
      <w:r w:rsidRPr="00935500">
        <w:rPr>
          <w:vertAlign w:val="superscript"/>
        </w:rPr>
        <w:t>2+</w:t>
      </w:r>
      <w:r w:rsidRPr="00935500">
        <w:t xml:space="preserve">-chelating metabolites separately. NTPCM, which </w:t>
      </w:r>
      <w:r w:rsidR="00FA740B">
        <w:t>i</w:t>
      </w:r>
      <w:r w:rsidRPr="00935500">
        <w:t>s comprised of strong Mg</w:t>
      </w:r>
      <w:r w:rsidRPr="00935500">
        <w:rPr>
          <w:vertAlign w:val="superscript"/>
        </w:rPr>
        <w:t>2+</w:t>
      </w:r>
      <w:r w:rsidRPr="00935500">
        <w:t xml:space="preserve">-chelating metabolites, consistently destabilized RNA helices (Figure 2D), </w:t>
      </w:r>
      <w:r w:rsidR="000121CB">
        <w:t xml:space="preserve">with </w:t>
      </w:r>
      <w:r w:rsidR="00CE645E" w:rsidRPr="00935500">
        <w:t>Δ</w:t>
      </w:r>
      <w:r w:rsidR="001B699E" w:rsidRPr="00935500">
        <w:t>ΔG</w:t>
      </w:r>
      <w:r w:rsidR="001B699E" w:rsidRPr="001B699E">
        <w:rPr>
          <w:rFonts w:ascii="Cambria" w:hAnsi="Cambria"/>
        </w:rPr>
        <w:t>°</w:t>
      </w:r>
      <w:r w:rsidR="001B699E" w:rsidRPr="001B699E">
        <w:rPr>
          <w:vertAlign w:val="subscript"/>
        </w:rPr>
        <w:t>37</w:t>
      </w:r>
      <w:r w:rsidR="000121CB" w:rsidRPr="00935500">
        <w:t xml:space="preserve"> </w:t>
      </w:r>
      <w:r w:rsidR="000121CB">
        <w:t xml:space="preserve">values ranging from </w:t>
      </w:r>
      <w:r w:rsidR="00FA740B">
        <w:t>+</w:t>
      </w:r>
      <w:r w:rsidRPr="00935500">
        <w:t>0.32</w:t>
      </w:r>
      <w:r w:rsidR="00FA740B">
        <w:t>±0.33</w:t>
      </w:r>
      <w:r w:rsidRPr="00935500">
        <w:t xml:space="preserve"> to </w:t>
      </w:r>
      <w:r w:rsidR="009872C2">
        <w:t>0.6</w:t>
      </w:r>
      <w:r w:rsidR="00F43B6A">
        <w:t>4</w:t>
      </w:r>
      <w:r w:rsidR="00FA740B">
        <w:t>±0.2</w:t>
      </w:r>
      <w:r w:rsidR="00F43B6A">
        <w:t>3</w:t>
      </w:r>
      <w:r w:rsidR="009872C2">
        <w:t xml:space="preserve"> </w:t>
      </w:r>
      <w:r w:rsidRPr="00935500">
        <w:t>kcal/mol</w:t>
      </w:r>
      <w:r w:rsidR="00FA740B">
        <w:t>, with an average value of +0.48±0.12 kcal/mol</w:t>
      </w:r>
      <w:r w:rsidR="000121CB">
        <w:t xml:space="preserve"> </w:t>
      </w:r>
      <w:r w:rsidRPr="00935500">
        <w:t>(Table 3). The destabilizing effect of Eco80 appear</w:t>
      </w:r>
      <w:r w:rsidR="004C571F">
        <w:t>ed</w:t>
      </w:r>
      <w:r w:rsidRPr="00935500">
        <w:t xml:space="preserve"> to be related to the AU content of the helix</w:t>
      </w:r>
      <w:r w:rsidR="000121CB">
        <w:t>,</w:t>
      </w:r>
      <w:r w:rsidRPr="00935500">
        <w:t xml:space="preserve"> with destabilization increasing linearly from +0.32 kcal/mol at 25% AU content to 0.60 kcal/mol at 75% AU content (R</w:t>
      </w:r>
      <w:r w:rsidRPr="00935500">
        <w:rPr>
          <w:vertAlign w:val="superscript"/>
        </w:rPr>
        <w:t>2</w:t>
      </w:r>
      <w:r w:rsidRPr="00935500">
        <w:t xml:space="preserve"> = 0.9, SI </w:t>
      </w:r>
      <w:r w:rsidR="00B573D6">
        <w:t>F</w:t>
      </w:r>
      <w:r w:rsidRPr="00935500">
        <w:t>igure 4)</w:t>
      </w:r>
      <w:r w:rsidR="000D035D">
        <w:t>.</w:t>
      </w:r>
      <w:r w:rsidR="000121CB">
        <w:t xml:space="preserve">  This could be because the NTPCM is comprised solely of </w:t>
      </w:r>
      <w:proofErr w:type="gramStart"/>
      <w:r w:rsidR="000121CB">
        <w:t>NTPs</w:t>
      </w:r>
      <w:proofErr w:type="gramEnd"/>
      <w:r w:rsidR="000121CB">
        <w:t xml:space="preserve"> and these can base pair most readily with A and U (see Discussion).</w:t>
      </w:r>
    </w:p>
    <w:p w14:paraId="577784D7" w14:textId="33C2F06A" w:rsidR="002F6AF0" w:rsidRDefault="00935500" w:rsidP="00F81B12">
      <w:pPr>
        <w:pStyle w:val="TAMainText"/>
      </w:pPr>
      <w:r w:rsidRPr="00935500">
        <w:t xml:space="preserve">In contrast, WMCM, which </w:t>
      </w:r>
      <w:r w:rsidR="000121CB">
        <w:t>i</w:t>
      </w:r>
      <w:r w:rsidRPr="00935500">
        <w:t>s comp</w:t>
      </w:r>
      <w:r w:rsidR="000121CB">
        <w:t>rised</w:t>
      </w:r>
      <w:r w:rsidRPr="00935500">
        <w:t xml:space="preserve"> of weak Mg</w:t>
      </w:r>
      <w:r w:rsidRPr="00935500">
        <w:rPr>
          <w:vertAlign w:val="superscript"/>
        </w:rPr>
        <w:t>2+</w:t>
      </w:r>
      <w:r w:rsidRPr="00935500">
        <w:t xml:space="preserve">-chelating metabolites, destabilized, had no effect, or stabilized RNA helices in a fashion that did not depend on AU content (Figure 2D, Table 3). </w:t>
      </w:r>
      <w:r w:rsidR="000121CB">
        <w:t xml:space="preserve">The </w:t>
      </w:r>
      <w:r w:rsidR="00CE645E" w:rsidRPr="00935500">
        <w:t>Δ</w:t>
      </w:r>
      <w:r w:rsidR="001B699E" w:rsidRPr="00935500">
        <w:t>ΔG</w:t>
      </w:r>
      <w:r w:rsidR="001B699E" w:rsidRPr="001B699E">
        <w:rPr>
          <w:rFonts w:ascii="Cambria" w:hAnsi="Cambria"/>
        </w:rPr>
        <w:t>°</w:t>
      </w:r>
      <w:r w:rsidR="001B699E" w:rsidRPr="001B699E">
        <w:rPr>
          <w:vertAlign w:val="subscript"/>
        </w:rPr>
        <w:t>37</w:t>
      </w:r>
      <w:r w:rsidR="000121CB" w:rsidRPr="00935500">
        <w:t xml:space="preserve"> </w:t>
      </w:r>
      <w:r w:rsidR="000121CB">
        <w:t xml:space="preserve">values ranged </w:t>
      </w:r>
      <w:proofErr w:type="gramStart"/>
      <w:r w:rsidR="000121CB">
        <w:t xml:space="preserve">from  </w:t>
      </w:r>
      <w:r w:rsidR="00F77000">
        <w:noBreakHyphen/>
      </w:r>
      <w:proofErr w:type="gramEnd"/>
      <w:r w:rsidR="000121CB">
        <w:t>0.</w:t>
      </w:r>
      <w:r w:rsidR="00F43B6A">
        <w:t>39</w:t>
      </w:r>
      <w:r w:rsidR="000121CB">
        <w:t>±0.3</w:t>
      </w:r>
      <w:r w:rsidR="00F77000">
        <w:t>0</w:t>
      </w:r>
      <w:r w:rsidR="000121CB" w:rsidRPr="00935500">
        <w:t xml:space="preserve"> to </w:t>
      </w:r>
      <w:r w:rsidR="00F77000">
        <w:t>+</w:t>
      </w:r>
      <w:r w:rsidR="000121CB">
        <w:t>0.</w:t>
      </w:r>
      <w:r w:rsidR="00F77000">
        <w:t>8</w:t>
      </w:r>
      <w:r w:rsidR="008037E3">
        <w:t>0</w:t>
      </w:r>
      <w:r w:rsidR="000121CB">
        <w:t xml:space="preserve">±0.22 </w:t>
      </w:r>
      <w:r w:rsidR="000121CB" w:rsidRPr="00935500">
        <w:t>kcal/mol</w:t>
      </w:r>
      <w:r w:rsidR="000121CB">
        <w:t>, with an average value of +0.</w:t>
      </w:r>
      <w:r w:rsidR="008037E3">
        <w:t>26</w:t>
      </w:r>
      <w:r w:rsidR="000121CB">
        <w:t>±0.12 kcal/mol</w:t>
      </w:r>
      <w:r w:rsidR="00F77000">
        <w:t>, hardly above the noise</w:t>
      </w:r>
      <w:r w:rsidR="000121CB">
        <w:t xml:space="preserve"> </w:t>
      </w:r>
      <w:r w:rsidR="000121CB" w:rsidRPr="00935500">
        <w:t>(Table 3)</w:t>
      </w:r>
      <w:r w:rsidR="00F77000">
        <w:t xml:space="preserve">. </w:t>
      </w:r>
      <w:r w:rsidRPr="00935500">
        <w:t xml:space="preserve">Similar to Eco80, the sequence dependence of stabilization or destabilization </w:t>
      </w:r>
      <w:r w:rsidR="004C571F">
        <w:t>wa</w:t>
      </w:r>
      <w:r w:rsidRPr="00935500">
        <w:t>s not clear</w:t>
      </w:r>
      <w:r w:rsidR="00F77000">
        <w:t xml:space="preserve"> (SI </w:t>
      </w:r>
      <w:r w:rsidR="00B573D6">
        <w:t>F</w:t>
      </w:r>
      <w:r w:rsidR="00F77000">
        <w:t>igure 4)</w:t>
      </w:r>
      <w:r w:rsidRPr="00935500">
        <w:t>.</w:t>
      </w:r>
    </w:p>
    <w:p w14:paraId="3940B80F" w14:textId="23FB7AC5" w:rsidR="00935500" w:rsidRPr="00935500" w:rsidRDefault="00935500" w:rsidP="00F81B12">
      <w:pPr>
        <w:pStyle w:val="TAMainText"/>
      </w:pPr>
      <w:r w:rsidRPr="00935500">
        <w:t xml:space="preserve">Overall, the net effect of Eco80 on RNA helices </w:t>
      </w:r>
      <w:r w:rsidR="00582D95">
        <w:t>wa</w:t>
      </w:r>
      <w:r w:rsidRPr="00935500">
        <w:t>s destabilization, with AU-content-dependent destabilizing interactions dominating for strong</w:t>
      </w:r>
      <w:r w:rsidR="009872C2">
        <w:t>-</w:t>
      </w:r>
      <w:r w:rsidRPr="00935500">
        <w:t>Mg</w:t>
      </w:r>
      <w:r w:rsidRPr="00935500">
        <w:rPr>
          <w:vertAlign w:val="superscript"/>
        </w:rPr>
        <w:t>2+</w:t>
      </w:r>
      <w:r w:rsidR="009872C2">
        <w:t>-</w:t>
      </w:r>
      <w:r w:rsidRPr="00935500">
        <w:t>chelating metabolites, and a mixture of stabilizing and destabilizing interactions for weak</w:t>
      </w:r>
      <w:r w:rsidR="009872C2">
        <w:t>-</w:t>
      </w:r>
      <w:r w:rsidRPr="00935500">
        <w:t>Mg</w:t>
      </w:r>
      <w:r w:rsidRPr="00935500">
        <w:rPr>
          <w:vertAlign w:val="superscript"/>
        </w:rPr>
        <w:t>2+</w:t>
      </w:r>
      <w:r w:rsidR="009872C2">
        <w:t>-</w:t>
      </w:r>
      <w:r w:rsidRPr="00935500">
        <w:t>chelating metabolites.</w:t>
      </w:r>
    </w:p>
    <w:p w14:paraId="02E1F2B7" w14:textId="77777777" w:rsidR="00935500" w:rsidRPr="00F81B12" w:rsidRDefault="00935500" w:rsidP="00F81B12">
      <w:pPr>
        <w:pStyle w:val="TAMainText"/>
        <w:rPr>
          <w:i/>
          <w:iCs/>
        </w:rPr>
      </w:pPr>
      <w:r w:rsidRPr="00F81B12">
        <w:rPr>
          <w:i/>
          <w:iCs/>
        </w:rPr>
        <w:t>Eco80 protects RNA from chemical degradation</w:t>
      </w:r>
    </w:p>
    <w:p w14:paraId="31291319" w14:textId="6BF10D22" w:rsidR="00935500" w:rsidRPr="00935500" w:rsidRDefault="00935500" w:rsidP="00F81B12">
      <w:pPr>
        <w:pStyle w:val="TAMainText"/>
      </w:pPr>
      <w:r w:rsidRPr="00935500">
        <w:t>Several studies indicate</w:t>
      </w:r>
      <w:r w:rsidR="009872C2">
        <w:t>d</w:t>
      </w:r>
      <w:r w:rsidRPr="00935500">
        <w:t xml:space="preserve"> that weak and strong Mg</w:t>
      </w:r>
      <w:r w:rsidRPr="00935500">
        <w:rPr>
          <w:vertAlign w:val="superscript"/>
        </w:rPr>
        <w:t>2+</w:t>
      </w:r>
      <w:r w:rsidRPr="00935500">
        <w:t xml:space="preserve"> chelating metabolites reduce</w:t>
      </w:r>
      <w:r w:rsidR="009872C2">
        <w:t>d</w:t>
      </w:r>
      <w:r w:rsidRPr="00935500">
        <w:t xml:space="preserve"> Mg</w:t>
      </w:r>
      <w:r w:rsidRPr="00935500">
        <w:rPr>
          <w:vertAlign w:val="superscript"/>
        </w:rPr>
        <w:t>2+</w:t>
      </w:r>
      <w:r w:rsidRPr="00935500">
        <w:t>-mediated RNA degradation</w:t>
      </w:r>
      <w:r w:rsidR="00C4769B">
        <w:t>.</w:t>
      </w:r>
      <w:r w:rsidRPr="00935500">
        <w:fldChar w:fldCharType="begin"/>
      </w:r>
      <w:r w:rsidR="001D529D">
        <w:instrText xml:space="preserve"> ADDIN ZOTERO_ITEM CSL_CITATION {"citationID":"a2ce1kl9dd9","properties":{"formattedCitation":"\\super 23,40\\nosupersub{}","plainCitation":"23,40","noteIndex":0},"citationItems":[{"id":276,"uris":["http://zotero.org/users/4485201/items/QBZ3T4Z6"],"itemData":{"id":276,"type":"article-journal","abstract":"Efforts to recreate a prebiotically plausible protocell, in which RNA replication occurs within a fatty acid vesicle, have been stalled by the destabilizing effect of Mg2+ on fatty acid membranes. Here, we report that the presence of citrate protects fatty acid membranes from the disruptive effects of high Mg2+ ion concentrations while allowing RNA copying to proceed, while also protecting single-stranded RNA from Mg2+-catalyzed degradation. This combination of properties has allowed us to demonstrate the chemical copying of RNA templates inside fatty acid vesicles, which in turn allows for an increase in copying efficiency by bathing the vesicles in a continuously refreshed solution of activated nucleotides.","container-title":"Science (New York, N.Y.)","DOI":"10.1126/science.1241888","ISSN":"0036-8075","issue":"6162","journalAbbreviation":"Science","note":"PMID: 24288333\nPMCID: PMC4104020","page":"1098-1100","source":"PubMed Central","title":"Non-enzymatic template-directed RNA synthesis inside model protocells","volume":"342","author":[{"family":"Adamala","given":"Katarzyna"},{"family":"Szostak","given":"Jack W."}],"issued":{"date-parts":[["2013",11,29]]}}},{"id":361,"uris":["http://zotero.org/users/4485201/items/K6BB67AV"],"itemData":{"id":361,"type":"article-journal","abstract":"The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001D529D" w:rsidRPr="001D529D">
        <w:rPr>
          <w:szCs w:val="24"/>
          <w:vertAlign w:val="superscript"/>
        </w:rPr>
        <w:t>23,40</w:t>
      </w:r>
      <w:r w:rsidRPr="00935500">
        <w:fldChar w:fldCharType="end"/>
      </w:r>
      <w:r w:rsidR="00C4769B">
        <w:t xml:space="preserve"> </w:t>
      </w:r>
      <w:r w:rsidRPr="00935500">
        <w:t xml:space="preserve">To assess whether Eco80 stabilizes the chemical structure of RNA, we used an in-line probing (ILP) assay, which </w:t>
      </w:r>
      <w:r w:rsidR="00F77000">
        <w:t>takes</w:t>
      </w:r>
      <w:r w:rsidRPr="00935500">
        <w:t xml:space="preserve"> advantage of the natural susceptibility of the RNA phosphodiester backbone to cleavage.</w:t>
      </w:r>
      <w:r w:rsidRPr="00935500">
        <w:fldChar w:fldCharType="begin"/>
      </w:r>
      <w:r w:rsidR="001D529D">
        <w:instrText xml:space="preserve"> ADDIN ZOTERO_ITEM CSL_CITATION {"citationID":"a9fnn7s81","properties":{"formattedCitation":"\\super 41\\nosupersub{}","plainCitation":"41","noteIndex":0},"citationItems":[{"id":324,"uris":["http://zotero.org/users/4485201/items/Y3CN223F"],"itemData":{"id":324,"type":"article-journal","abstract":"A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Pr="00935500">
        <w:fldChar w:fldCharType="separate"/>
      </w:r>
      <w:r w:rsidR="001D529D" w:rsidRPr="001D529D">
        <w:rPr>
          <w:szCs w:val="24"/>
          <w:vertAlign w:val="superscript"/>
        </w:rPr>
        <w:t>41</w:t>
      </w:r>
      <w:r w:rsidRPr="00935500">
        <w:fldChar w:fldCharType="end"/>
      </w:r>
      <w:r w:rsidRPr="00935500">
        <w:t xml:space="preserve"> </w:t>
      </w:r>
      <w:r w:rsidR="00D04024">
        <w:t>For ILP, t</w:t>
      </w:r>
      <w:r w:rsidRPr="00935500">
        <w:t>he 2</w:t>
      </w:r>
      <w:r w:rsidR="000822BF">
        <w:rPr>
          <w:rFonts w:ascii="Cambria" w:hAnsi="Cambria"/>
        </w:rPr>
        <w:t>´</w:t>
      </w:r>
      <w:r w:rsidRPr="00935500">
        <w:t>-hydroxyl is deprotonated by a Mg</w:t>
      </w:r>
      <w:r w:rsidRPr="00935500">
        <w:rPr>
          <w:vertAlign w:val="superscript"/>
        </w:rPr>
        <w:t>2+</w:t>
      </w:r>
      <w:r w:rsidRPr="00935500">
        <w:t>-hydroxide (Mg</w:t>
      </w:r>
      <w:r w:rsidRPr="00935500">
        <w:rPr>
          <w:vertAlign w:val="superscript"/>
        </w:rPr>
        <w:t>2+</w:t>
      </w:r>
      <w:r w:rsidRPr="00935500">
        <w:t>-OH</w:t>
      </w:r>
      <w:r w:rsidRPr="00935500">
        <w:rPr>
          <w:vertAlign w:val="superscript"/>
        </w:rPr>
        <w:t>-</w:t>
      </w:r>
      <w:r w:rsidRPr="00935500">
        <w:t xml:space="preserve">), and serves as a nucleophile to attack the adjacent phosphate in a SN2-like mechanism (Figure 3A). Unstructured nucleotides </w:t>
      </w:r>
      <w:r w:rsidR="00F77000">
        <w:t>a</w:t>
      </w:r>
      <w:r w:rsidRPr="00935500">
        <w:t xml:space="preserve">re more susceptible to cleavage because they </w:t>
      </w:r>
      <w:r w:rsidR="001B39F4">
        <w:t>a</w:t>
      </w:r>
      <w:r w:rsidRPr="00935500">
        <w:t>re more likely to adopt an in-line conformation that favors cleavage.</w:t>
      </w:r>
      <w:r w:rsidRPr="00935500">
        <w:fldChar w:fldCharType="begin"/>
      </w:r>
      <w:r w:rsidR="001D529D">
        <w:instrText xml:space="preserve"> ADDIN ZOTERO_ITEM CSL_CITATION {"citationID":"a10bi8tgnmo","properties":{"formattedCitation":"\\super 41\\nosupersub{}","plainCitation":"41","noteIndex":0},"citationItems":[{"id":324,"uris":["http://zotero.org/users/4485201/items/Y3CN223F"],"itemData":{"id":324,"type":"article-journal","abstract":"A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Pr="00935500">
        <w:fldChar w:fldCharType="separate"/>
      </w:r>
      <w:r w:rsidR="001D529D" w:rsidRPr="001D529D">
        <w:rPr>
          <w:szCs w:val="24"/>
          <w:vertAlign w:val="superscript"/>
        </w:rPr>
        <w:t>41</w:t>
      </w:r>
      <w:r w:rsidRPr="00935500">
        <w:fldChar w:fldCharType="end"/>
      </w:r>
      <w:r w:rsidRPr="00935500">
        <w:t xml:space="preserve"> For this assay, 5</w:t>
      </w:r>
      <w:r w:rsidR="000822BF">
        <w:rPr>
          <w:rFonts w:ascii="Cambria" w:hAnsi="Cambria"/>
        </w:rPr>
        <w:t>´</w:t>
      </w:r>
      <w:r w:rsidRPr="00935500">
        <w:t>-</w:t>
      </w:r>
      <w:r w:rsidRPr="00935500">
        <w:rPr>
          <w:vertAlign w:val="superscript"/>
        </w:rPr>
        <w:t>32</w:t>
      </w:r>
      <w:r w:rsidRPr="00935500">
        <w:t xml:space="preserve">P RNAs </w:t>
      </w:r>
      <w:r w:rsidR="000822BF">
        <w:t>we</w:t>
      </w:r>
      <w:r w:rsidRPr="00935500">
        <w:t xml:space="preserve">re incubated at 37 °C </w:t>
      </w:r>
      <w:r w:rsidR="001B39F4">
        <w:t>up to</w:t>
      </w:r>
      <w:r w:rsidRPr="00935500">
        <w:t xml:space="preserve"> 90 h to facilitate in-line cleavage, with time points taken regularly. RNA fragments </w:t>
      </w:r>
      <w:r w:rsidR="000822BF">
        <w:t>we</w:t>
      </w:r>
      <w:r w:rsidRPr="00935500">
        <w:t xml:space="preserve">re then fractionated on a denaturing PAGE gel (SI </w:t>
      </w:r>
      <w:r w:rsidR="00B573D6">
        <w:t>F</w:t>
      </w:r>
      <w:r w:rsidRPr="00935500">
        <w:t>igure 5), providing single</w:t>
      </w:r>
      <w:r w:rsidR="009872C2">
        <w:t>-</w:t>
      </w:r>
      <w:r w:rsidRPr="00935500">
        <w:t xml:space="preserve">nucleotide resolution of </w:t>
      </w:r>
      <w:r w:rsidR="001B39F4">
        <w:t xml:space="preserve">RNA </w:t>
      </w:r>
      <w:r w:rsidRPr="00935500">
        <w:t>degradation rates measured by the increase in counts with time for a given band. In-line degradation rates for RNA in Eco80, NTPCM, and WMCM with enough total Mg</w:t>
      </w:r>
      <w:r w:rsidRPr="00935500">
        <w:rPr>
          <w:vertAlign w:val="superscript"/>
        </w:rPr>
        <w:t>2+</w:t>
      </w:r>
      <w:r w:rsidRPr="00935500">
        <w:t xml:space="preserve"> to maintain 2 mM free Mg</w:t>
      </w:r>
      <w:r w:rsidRPr="00935500">
        <w:rPr>
          <w:vertAlign w:val="superscript"/>
        </w:rPr>
        <w:t>2+</w:t>
      </w:r>
      <w:r w:rsidR="000822BF">
        <w:t>,</w:t>
      </w:r>
      <w:r w:rsidRPr="00935500">
        <w:t xml:space="preserve"> were compared to degradation rates in a 2 mM free Mg</w:t>
      </w:r>
      <w:r w:rsidRPr="00935500">
        <w:rPr>
          <w:vertAlign w:val="superscript"/>
        </w:rPr>
        <w:t>2+</w:t>
      </w:r>
      <w:r w:rsidRPr="00935500">
        <w:t xml:space="preserve"> and </w:t>
      </w:r>
      <w:r w:rsidR="008037E3">
        <w:t xml:space="preserve">a </w:t>
      </w:r>
      <w:r w:rsidRPr="00935500">
        <w:t>25 mM free Mg</w:t>
      </w:r>
      <w:r w:rsidRPr="00935500">
        <w:rPr>
          <w:vertAlign w:val="superscript"/>
        </w:rPr>
        <w:t xml:space="preserve">2+ </w:t>
      </w:r>
      <w:r w:rsidRPr="00935500">
        <w:t xml:space="preserve">condition. </w:t>
      </w:r>
      <w:r w:rsidR="002F6AF0">
        <w:t>All conditions contained 240 mM K</w:t>
      </w:r>
      <w:r w:rsidR="002F6AF0" w:rsidRPr="002F6AF0">
        <w:rPr>
          <w:vertAlign w:val="superscript"/>
        </w:rPr>
        <w:t>+</w:t>
      </w:r>
      <w:r w:rsidR="002F6AF0">
        <w:t xml:space="preserve"> and 140 mM Na</w:t>
      </w:r>
      <w:r w:rsidR="002F6AF0" w:rsidRPr="002F6AF0">
        <w:rPr>
          <w:vertAlign w:val="superscript"/>
        </w:rPr>
        <w:t>+</w:t>
      </w:r>
      <w:r w:rsidR="002F6AF0">
        <w:t xml:space="preserve">. </w:t>
      </w:r>
      <w:r w:rsidRPr="00935500">
        <w:t>The 25 mM free Mg</w:t>
      </w:r>
      <w:r w:rsidRPr="00935500">
        <w:rPr>
          <w:vertAlign w:val="superscript"/>
        </w:rPr>
        <w:t>2+</w:t>
      </w:r>
      <w:r w:rsidRPr="00935500">
        <w:t xml:space="preserve"> condition was chosen because it is a common free Mg</w:t>
      </w:r>
      <w:r w:rsidRPr="00935500">
        <w:rPr>
          <w:vertAlign w:val="superscript"/>
        </w:rPr>
        <w:t>2+</w:t>
      </w:r>
      <w:r w:rsidRPr="00935500">
        <w:t xml:space="preserve"> condition </w:t>
      </w:r>
      <w:r w:rsidRPr="00935500">
        <w:rPr>
          <w:i/>
          <w:iCs/>
        </w:rPr>
        <w:t>in</w:t>
      </w:r>
      <w:r w:rsidR="001B39F4">
        <w:rPr>
          <w:i/>
          <w:iCs/>
        </w:rPr>
        <w:t xml:space="preserve"> </w:t>
      </w:r>
      <w:r w:rsidRPr="00935500">
        <w:rPr>
          <w:i/>
          <w:iCs/>
        </w:rPr>
        <w:t xml:space="preserve">vitro </w:t>
      </w:r>
      <w:r w:rsidRPr="00935500">
        <w:t xml:space="preserve">and is similar to the 25 and 31.6 </w:t>
      </w:r>
      <w:r w:rsidR="008037E3">
        <w:t xml:space="preserve">mM </w:t>
      </w:r>
      <w:r w:rsidRPr="00935500">
        <w:t>total Mg</w:t>
      </w:r>
      <w:r w:rsidRPr="00935500">
        <w:rPr>
          <w:vertAlign w:val="superscript"/>
        </w:rPr>
        <w:t>2+</w:t>
      </w:r>
      <w:r w:rsidRPr="00935500">
        <w:t xml:space="preserve"> con</w:t>
      </w:r>
      <w:r w:rsidR="009872C2">
        <w:t>centration</w:t>
      </w:r>
      <w:r w:rsidRPr="00935500">
        <w:t xml:space="preserve"> used for NTPCM and Eco80, respectively (Table 2).</w:t>
      </w:r>
    </w:p>
    <w:p w14:paraId="330EC2E5" w14:textId="04B2DA1A" w:rsidR="00150B32" w:rsidRPr="00935500" w:rsidRDefault="00935500" w:rsidP="00F81B12">
      <w:pPr>
        <w:pStyle w:val="TAMainText"/>
      </w:pPr>
      <w:r w:rsidRPr="00935500">
        <w:t xml:space="preserve">We first </w:t>
      </w:r>
      <w:commentRangeStart w:id="19"/>
      <w:commentRangeStart w:id="20"/>
      <w:r w:rsidR="001B39F4">
        <w:t>used ILP cleaved versus time data</w:t>
      </w:r>
      <w:commentRangeEnd w:id="19"/>
      <w:r w:rsidR="001B39F4">
        <w:rPr>
          <w:rStyle w:val="CommentReference"/>
          <w:rFonts w:ascii="Liberation Serif" w:eastAsia="Noto Serif CJK SC" w:hAnsi="Liberation Serif" w:cs="Mangal"/>
          <w:kern w:val="2"/>
          <w:lang w:eastAsia="zh-CN" w:bidi="hi-IN"/>
        </w:rPr>
        <w:commentReference w:id="19"/>
      </w:r>
      <w:commentRangeEnd w:id="20"/>
      <w:r w:rsidR="00E02AFA">
        <w:rPr>
          <w:rStyle w:val="CommentReference"/>
          <w:rFonts w:ascii="Liberation Serif" w:eastAsia="Noto Serif CJK SC" w:hAnsi="Liberation Serif" w:cs="Mangal"/>
          <w:kern w:val="2"/>
          <w:lang w:eastAsia="zh-CN" w:bidi="hi-IN"/>
        </w:rPr>
        <w:commentReference w:id="20"/>
      </w:r>
      <w:r w:rsidR="001B39F4">
        <w:t xml:space="preserve"> to determine </w:t>
      </w:r>
      <w:r w:rsidRPr="00935500">
        <w:t>degradation rates for the guanine riboswitch aptamer</w:t>
      </w:r>
      <w:r w:rsidR="001B39F4" w:rsidRPr="00935500">
        <w:t xml:space="preserve"> (Figure 3B)</w:t>
      </w:r>
      <w:r w:rsidRPr="00935500">
        <w:t xml:space="preserve"> </w:t>
      </w:r>
      <w:r w:rsidR="002F6AF0">
        <w:t>in</w:t>
      </w:r>
      <w:r w:rsidRPr="00935500">
        <w:t xml:space="preserve"> different artificial cytoplasms. The guanine riboswitch aptamer has been studied extensively, providing structural and mechanistic information.</w:t>
      </w:r>
      <w:r w:rsidRPr="00935500">
        <w:fldChar w:fldCharType="begin"/>
      </w:r>
      <w:r w:rsidR="001D529D">
        <w:instrText xml:space="preserve"> ADDIN ZOTERO_ITEM CSL_CITATION {"citationID":"mxcEkH0H","properties":{"formattedCitation":"\\super 42\\uc0\\u8211{}44\\nosupersub{}","plainCitation":"42–44","noteIndex":0},"citationItems":[{"id":95,"uris":["http://zotero.org/users/4485201/items/8T9HQNL9"],"itemData":{"id":95,"type":"article-journal","abstract":"Riboswitches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metabolite.","container-title":"Nature","DOI":"10.1038/nature03037","ISSN":"1476-4687","issue":"7015","language":"En","license":"2004 Macmillan Magazines Ltd.","page":"411","source":"www.nature.com","title":"Structure of a natural guanine-responsive riboswitch complexed with the metabolite hypoxanthine","volume":"432","author":[{"family":"Batey","given":"Robert T."},{"family":"Gilbert","given":"Sunny D."},{"family":"Montange","given":"Rebecca K."}],"issued":{"date-parts":[["2004",11]]}}},{"id":560,"uris":["http://zotero.org/users/4485201/items/LB5AE7FI"],"itemData":{"id":560,"type":"article-journal","abstract":"The purine riboswitch is one of a number of mRNA elements commonly found in the 5′untranslated region capable of controlling expression in a cis-fashion via its ability to directly bind smallmolecule metabolites. Extensive biochemical and structural analysis of the nucleobase-binding domain of the riboswitch, referred to as the aptamer domain, has revealed that the mRNA recognizes its cognate ligand using an intricately folded three-way junction motif that completely encapsulates the ligand. Highaffinity binding of the purine nucleobase is facilitated by a distal loop-loop interaction that is conserved between both the adenine and guanine riboswitches. To understand the contribution of conserved nucleotides in both the three-way junction and the loop-loop interaction of this RNA, we performed a detailed mutagenic survey of these elements in the context of an adenine-responsive variant of the xpt-pbuX guanine riboswitch from Bacillus subtilis. The varying ability of these mutants to bind ligand as measured by isothermal titration calorimetry uncovered the conserved nucleotides whose identity is required for purine binding. Crystallographic analysis of the bound form of five mutants and chemical probing of their free state demonstrate that the identity of several universally conserved nucleotides is not essential for formation of the RNA-ligand complex but rather for maintaining a binding-competent form of the free RNA. These data show that conservation patterns in riboswitches arise from a combination of formation of the ligand-bound complex, promoting an open form of the free RNA, and participating in the secondary structural switch with the expression platform.","container-title":"Biochemistry","DOI":"10.1021/bi700410g","ISSN":"0006-2960, 1520-4995","issue":"46","journalAbbreviation":"Biochemistry","language":"en","page":"13297-13309","source":"DOI.org (Crossref)","title":"Mutational Analysis of the Purine Riboswitch Aptamer Domain &lt;sup&gt;†&lt;/sup&gt;","volume":"46","author":[{"family":"Gilbert","given":"Sunny D."},{"family":"Love","given":"Crystal E."},{"family":"Edwards","given":"Andrea L."},{"family":"Batey","given":"Robert T."}],"issued":{"date-parts":[["2007",11]]}}}],"schema":"https://github.com/citation-style-language/schema/raw/master/csl-citation.json"} </w:instrText>
      </w:r>
      <w:r w:rsidRPr="00935500">
        <w:fldChar w:fldCharType="separate"/>
      </w:r>
      <w:r w:rsidR="001D529D" w:rsidRPr="001D529D">
        <w:rPr>
          <w:szCs w:val="24"/>
          <w:vertAlign w:val="superscript"/>
        </w:rPr>
        <w:t>42–44</w:t>
      </w:r>
      <w:r w:rsidRPr="00935500">
        <w:fldChar w:fldCharType="end"/>
      </w:r>
      <w:r w:rsidRPr="00935500">
        <w:t>. We chose to study the guanine riboswitch in its guanine</w:t>
      </w:r>
      <w:r w:rsidR="00D04024">
        <w:t>-</w:t>
      </w:r>
      <w:r w:rsidRPr="00935500">
        <w:t>ligand</w:t>
      </w:r>
      <w:r w:rsidR="00D04024">
        <w:t>-</w:t>
      </w:r>
      <w:r w:rsidRPr="00935500">
        <w:t>unbound, apo, state for experimental simplicity. The expression platform was trimmed to prevent structural switching</w:t>
      </w:r>
      <w:r w:rsidR="001B39F4">
        <w:t>,</w:t>
      </w:r>
      <w:r w:rsidRPr="00935500">
        <w:t xml:space="preserve"> </w:t>
      </w:r>
      <w:r w:rsidRPr="00935500">
        <w:t>and the guanine ligand was not added to favor the apo state. Moreover, guanine binding to the aptamer induces structural changes only at nucleotides directly mediating the guanine binding site,</w:t>
      </w:r>
      <w:r w:rsidRPr="00935500">
        <w:fldChar w:fldCharType="begin"/>
      </w:r>
      <w:r w:rsidR="001D529D">
        <w:instrText xml:space="preserve"> ADDIN ZOTERO_ITEM CSL_CITATION {"citationID":"a1du7qarl4s","properties":{"formattedCitation":"\\super 42\\nosupersub{}","plainCitation":"42","noteIndex":0},"citationItems":[{"id":95,"uris":["http://zotero.org/users/4485201/items/8T9HQNL9"],"itemData":{"id":95,"type":"article-journal","abstract":"Riboswitches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R"}],"issued":{"date-parts":[["2003",5]]}}}],"schema":"https://github.com/citation-style-language/schema/raw/master/csl-citation.json"} </w:instrText>
      </w:r>
      <w:r w:rsidRPr="00935500">
        <w:fldChar w:fldCharType="separate"/>
      </w:r>
      <w:r w:rsidR="001D529D" w:rsidRPr="001D529D">
        <w:rPr>
          <w:szCs w:val="24"/>
          <w:vertAlign w:val="superscript"/>
        </w:rPr>
        <w:t>42</w:t>
      </w:r>
      <w:r w:rsidRPr="00935500">
        <w:fldChar w:fldCharType="end"/>
      </w:r>
      <w:r w:rsidRPr="00935500">
        <w:t xml:space="preserve"> indicating that information provided by X-ray crystal structures of the ligand bound aptamer is relevant for a structural analysis of</w:t>
      </w:r>
      <w:r w:rsidR="001B39F4">
        <w:t xml:space="preserve"> our</w:t>
      </w:r>
      <w:r w:rsidRPr="00935500">
        <w:t xml:space="preserve"> degradation rates.</w:t>
      </w:r>
    </w:p>
    <w:p w14:paraId="414FF876" w14:textId="23E30956" w:rsidR="004F1B64" w:rsidRDefault="00365833" w:rsidP="00F81B12">
      <w:pPr>
        <w:pStyle w:val="TAMainText"/>
      </w:pPr>
      <w:r>
        <w:t>C</w:t>
      </w:r>
      <w:r w:rsidR="00935500" w:rsidRPr="00935500">
        <w:t>are was taken in our analysis to confirm that the guanine aptamer adopted a similar structure between conditions. The guanine riboswitch aptamer exhibited similar degradation patterns between the 2 mM free</w:t>
      </w:r>
      <w:r w:rsidR="00F43B6A">
        <w:t xml:space="preserve"> </w:t>
      </w:r>
      <w:r w:rsidR="00F43B6A" w:rsidRPr="00935500">
        <w:t>Mg</w:t>
      </w:r>
      <w:r w:rsidR="00F43B6A" w:rsidRPr="00935500">
        <w:rPr>
          <w:vertAlign w:val="superscript"/>
        </w:rPr>
        <w:t>2+</w:t>
      </w:r>
      <w:r w:rsidR="00935500" w:rsidRPr="00935500">
        <w:t xml:space="preserve">, Eco80, NTPCM, and WMCM conditions, with high degradation in the </w:t>
      </w:r>
      <w:r w:rsidR="005B0956">
        <w:t>3</w:t>
      </w:r>
      <w:r w:rsidR="00935500" w:rsidRPr="00935500">
        <w:t xml:space="preserve">’-region of the P2 stem and high reactivity in the </w:t>
      </w:r>
      <w:r w:rsidR="001B39F4">
        <w:t>L3</w:t>
      </w:r>
      <w:r w:rsidR="00935500" w:rsidRPr="00935500">
        <w:t xml:space="preserve"> region, indicating that the apo guanine riboswitch aptamer adopts a similar structure in these conditions (Figure 3C, SI </w:t>
      </w:r>
      <w:r w:rsidR="00B573D6">
        <w:t>F</w:t>
      </w:r>
      <w:r w:rsidR="00935500" w:rsidRPr="00935500">
        <w:t>igure 6). The 25 mM free Mg</w:t>
      </w:r>
      <w:r w:rsidR="00935500" w:rsidRPr="00935500">
        <w:rPr>
          <w:vertAlign w:val="superscript"/>
        </w:rPr>
        <w:t>2+</w:t>
      </w:r>
      <w:r w:rsidR="00935500" w:rsidRPr="00935500">
        <w:t xml:space="preserve"> condition exhibited higher degradation rates than the other conditions in the J2/3 junction (Figure 3C). This pattern </w:t>
      </w:r>
      <w:r w:rsidR="000822BF">
        <w:t>wa</w:t>
      </w:r>
      <w:r w:rsidR="00935500" w:rsidRPr="00935500">
        <w:t xml:space="preserve">s similar to ILP data published for another guanine riboswitch at a higher pH and </w:t>
      </w:r>
      <w:r w:rsidR="00F43B6A">
        <w:t xml:space="preserve">a </w:t>
      </w:r>
      <w:r w:rsidR="00935500" w:rsidRPr="00935500">
        <w:t>Mg</w:t>
      </w:r>
      <w:r w:rsidR="00935500" w:rsidRPr="00935500">
        <w:rPr>
          <w:vertAlign w:val="superscript"/>
        </w:rPr>
        <w:t>2+</w:t>
      </w:r>
      <w:r w:rsidR="00935500" w:rsidRPr="00935500">
        <w:t xml:space="preserve"> concentration</w:t>
      </w:r>
      <w:r w:rsidR="004F1B64">
        <w:t xml:space="preserve"> of </w:t>
      </w:r>
      <w:r w:rsidR="00EB1570">
        <w:t>15</w:t>
      </w:r>
      <w:r w:rsidR="004F1B64">
        <w:t xml:space="preserve"> mM</w:t>
      </w:r>
      <w:r w:rsidR="00935500" w:rsidRPr="00935500">
        <w:t>,</w:t>
      </w:r>
      <w:r w:rsidR="00935500" w:rsidRPr="00935500">
        <w:fldChar w:fldCharType="begin"/>
      </w:r>
      <w:r w:rsidR="001D529D">
        <w:instrText xml:space="preserve"> ADDIN ZOTERO_ITEM CSL_CITATION {"citationID":"a1jl151hhgn","properties":{"formattedCitation":"\\super 45\\nosupersub{}","plainCitation":"45","noteIndex":0},"citationItems":[{"id":379,"uris":["http://zotero.org/users/4485201/items/6PMBMV7L"],"itemData":{"id":379,"type":"article-journal","abstract":"Intracellular condensates formed through liquid–liquid phase separation (LLPS) primarily contain proteins and RNA. Recent evidence points to major contributions of RNA self-assembly in the formation of intracellular condensates. As the majority of previous studies on LLPS have focused on protein biochemistry, effects of biological RNAs on LLPS remain largely unexplored. In this study, we investigate the effects of crowding, metal ions, and RNA structure on formation of RNA condensates lacking proteins. Using bacterial riboswitches as a model system, we first demonstrate that LLPS of RNA is promoted by molecular crowding, as evidenced by formation of RNA droplets in the presence of polyethylene glycol (PEG 8K). Crowders are not essential for LLPS, however. Elevated Mg2+ concentrations promote LLPS of specific riboswitches without PEG. Calculations identify key RNA structural and sequence elements that potentiate the formation of PEG-free condensates; these calculations are corroborated by key wet-bench experiments. Based on this, we implement structure-guided design to generate condensates with novel functions including ligand binding. Finally, we show that RNA condensates help protect their RNA components from degradation by nucleases, suggesting potential biological roles for such higher-order RNA assemblies in controlling gene expression through RNA stability. By utilizing both natural and artificial RNAs, our study provides mechanistic insight into the contributions of intrinsic RNA properties and extrinsic environmental conditions to the formation and regulation of condensates comprised of RNAs.","container-title":"RNA","DOI":"10.1261/rna.078875.121","ISSN":"1355-8382, 1469-9001","issue":"12","journalAbbreviation":"RNA","language":"en","note":"Company: Cold Spring Harbor Laboratory Press\nDistributor: Cold Spring Harbor Laboratory Press\nInstitution: Cold Spring Harbor Laboratory Press\nLabel: Cold Spring Harbor Laboratory Press\npublisher: Cold Spring Harbor Lab\nPMID: 34551999","page":"1589-1601","source":"rnajournal.cshlp.org","title":"RNA sequence and structure control assembly and function of RNA condensates","volume":"27","author":[{"family":"Poudyal","given":"Raghav R."},{"family":"Sieg","given":"Jacob P."},{"family":"Portz","given":"Bede"},{"family":"Keating","given":"Christine D."},{"family":"Bevilacqua","given":"Philip C."}],"issued":{"date-parts":[["2021",12,1]]}}}],"schema":"https://github.com/citation-style-language/schema/raw/master/csl-citation.json"} </w:instrText>
      </w:r>
      <w:r w:rsidR="00935500" w:rsidRPr="00935500">
        <w:fldChar w:fldCharType="separate"/>
      </w:r>
      <w:r w:rsidR="001D529D" w:rsidRPr="001D529D">
        <w:rPr>
          <w:szCs w:val="24"/>
          <w:vertAlign w:val="superscript"/>
        </w:rPr>
        <w:t>45</w:t>
      </w:r>
      <w:r w:rsidR="00935500" w:rsidRPr="00935500">
        <w:fldChar w:fldCharType="end"/>
      </w:r>
      <w:r w:rsidR="00935500" w:rsidRPr="00935500">
        <w:t xml:space="preserve"> </w:t>
      </w:r>
      <w:r w:rsidR="004F1B64">
        <w:t>supporting</w:t>
      </w:r>
      <w:r w:rsidR="00935500" w:rsidRPr="00935500">
        <w:t xml:space="preserve"> that the increase in degradation rates in the 25 mM free Mg</w:t>
      </w:r>
      <w:r w:rsidR="00935500" w:rsidRPr="00935500">
        <w:rPr>
          <w:vertAlign w:val="superscript"/>
        </w:rPr>
        <w:t>2+</w:t>
      </w:r>
      <w:r w:rsidR="00935500" w:rsidRPr="00935500">
        <w:t xml:space="preserve"> condition </w:t>
      </w:r>
      <w:r w:rsidR="000822BF">
        <w:t>wa</w:t>
      </w:r>
      <w:r w:rsidR="00935500" w:rsidRPr="00935500">
        <w:t>s dependent on the presence of Mg</w:t>
      </w:r>
      <w:r w:rsidR="00935500" w:rsidRPr="00935500">
        <w:rPr>
          <w:vertAlign w:val="superscript"/>
        </w:rPr>
        <w:t>2+</w:t>
      </w:r>
      <w:r w:rsidR="00935500" w:rsidRPr="00935500">
        <w:t>-OH</w:t>
      </w:r>
      <w:r w:rsidR="00935500" w:rsidRPr="00935500">
        <w:rPr>
          <w:vertAlign w:val="superscript"/>
        </w:rPr>
        <w:t xml:space="preserve">- </w:t>
      </w:r>
      <w:r w:rsidR="00935500" w:rsidRPr="00935500">
        <w:t>complexes</w:t>
      </w:r>
      <w:r w:rsidR="002F6AF0">
        <w:t xml:space="preserve"> </w:t>
      </w:r>
      <w:r w:rsidR="00935500" w:rsidRPr="00935500">
        <w:t xml:space="preserve">(SI </w:t>
      </w:r>
      <w:r w:rsidR="00B573D6">
        <w:t>F</w:t>
      </w:r>
      <w:r w:rsidR="00935500" w:rsidRPr="00935500">
        <w:t>igure 6).</w:t>
      </w:r>
    </w:p>
    <w:p w14:paraId="7AE2BF72" w14:textId="39BBFCF6" w:rsidR="00104D5E" w:rsidRDefault="007E756A" w:rsidP="00F81B12">
      <w:pPr>
        <w:pStyle w:val="TAMainText"/>
      </w:pPr>
      <w:r>
        <w:rPr>
          <w:noProof/>
        </w:rPr>
        <w:drawing>
          <wp:inline distT="0" distB="0" distL="0" distR="0" wp14:anchorId="7BE43498" wp14:editId="779EBCC5">
            <wp:extent cx="3017526" cy="3511303"/>
            <wp:effectExtent l="0" t="0" r="0" b="0"/>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7"/>
                    <a:stretch>
                      <a:fillRect/>
                    </a:stretch>
                  </pic:blipFill>
                  <pic:spPr>
                    <a:xfrm>
                      <a:off x="0" y="0"/>
                      <a:ext cx="3017526" cy="3511303"/>
                    </a:xfrm>
                    <a:prstGeom prst="rect">
                      <a:avLst/>
                    </a:prstGeom>
                  </pic:spPr>
                </pic:pic>
              </a:graphicData>
            </a:graphic>
          </wp:inline>
        </w:drawing>
      </w:r>
    </w:p>
    <w:p w14:paraId="44047AAB" w14:textId="51853602" w:rsidR="00104D5E" w:rsidRDefault="00104D5E" w:rsidP="00F81B12">
      <w:pPr>
        <w:pStyle w:val="TAMainText"/>
      </w:pPr>
      <w:r w:rsidRPr="008037E3">
        <w:rPr>
          <w:b/>
          <w:bCs/>
        </w:rPr>
        <w:t xml:space="preserve">Figure </w:t>
      </w:r>
      <w:proofErr w:type="gramStart"/>
      <w:r w:rsidRPr="008037E3">
        <w:rPr>
          <w:b/>
          <w:bCs/>
        </w:rPr>
        <w:t>3</w:t>
      </w:r>
      <w:r w:rsidRPr="00FD5268">
        <w:t xml:space="preserve">  </w:t>
      </w:r>
      <w:r w:rsidRPr="00FD5268">
        <w:rPr>
          <w:i/>
          <w:iCs/>
        </w:rPr>
        <w:t>E.</w:t>
      </w:r>
      <w:proofErr w:type="gramEnd"/>
      <w:r w:rsidRPr="00FD5268">
        <w:rPr>
          <w:i/>
          <w:iCs/>
        </w:rPr>
        <w:t xml:space="preserve"> coli </w:t>
      </w:r>
      <w:r w:rsidRPr="00FD5268">
        <w:t>metabolite</w:t>
      </w:r>
      <w:r>
        <w:t>-</w:t>
      </w:r>
      <w:r w:rsidRPr="00FD5268">
        <w:t>Mg</w:t>
      </w:r>
      <w:r w:rsidRPr="00FD5268">
        <w:rPr>
          <w:vertAlign w:val="superscript"/>
        </w:rPr>
        <w:t xml:space="preserve">2+  </w:t>
      </w:r>
      <w:r w:rsidRPr="00FD5268">
        <w:t>mixtures stabilize</w:t>
      </w:r>
      <w:r>
        <w:t>d</w:t>
      </w:r>
      <w:r w:rsidRPr="00FD5268">
        <w:t xml:space="preserve"> the chemical structure of RNA.</w:t>
      </w:r>
      <w:r w:rsidRPr="00150B32">
        <w:t xml:space="preserve"> </w:t>
      </w:r>
      <w:r w:rsidRPr="008037E3">
        <w:rPr>
          <w:b/>
          <w:bCs/>
        </w:rPr>
        <w:t>(A)</w:t>
      </w:r>
      <w:r w:rsidRPr="00150B32">
        <w:t xml:space="preserve"> </w:t>
      </w:r>
      <w:r>
        <w:t>ILP</w:t>
      </w:r>
      <w:r w:rsidRPr="00FD5268">
        <w:t xml:space="preserve"> degradation mechanism facilitated by </w:t>
      </w:r>
      <w:r>
        <w:t xml:space="preserve">free </w:t>
      </w:r>
      <w:r w:rsidRPr="00FD5268">
        <w:t>Mg</w:t>
      </w:r>
      <w:r w:rsidRPr="00FD5268">
        <w:rPr>
          <w:vertAlign w:val="superscript"/>
        </w:rPr>
        <w:t>2+</w:t>
      </w:r>
      <w:r>
        <w:t>(OH-).</w:t>
      </w:r>
      <w:r w:rsidRPr="00150B32">
        <w:t xml:space="preserve"> </w:t>
      </w:r>
      <w:r w:rsidRPr="008037E3">
        <w:rPr>
          <w:b/>
          <w:bCs/>
        </w:rPr>
        <w:t>(B)</w:t>
      </w:r>
      <w:r w:rsidRPr="00150B32">
        <w:t xml:space="preserve"> </w:t>
      </w:r>
      <w:r w:rsidRPr="00FD5268">
        <w:t>Secondary structure of the guanine riboswitch aptamer with tertiary contacts.</w:t>
      </w:r>
      <w:r w:rsidR="00422B1E">
        <w:fldChar w:fldCharType="begin"/>
      </w:r>
      <w:r w:rsidR="001D529D">
        <w:instrText xml:space="preserve"> ADDIN ZOTERO_ITEM CSL_CITATION {"citationID":"fO4ouK5r","properties":{"formattedCitation":"\\super 43\\nosupersub{}","plainCitation":"43","noteIndex":0},"citationItems":[{"id":559,"uris":["http://zotero.org/users/4485201/items/YR3S39G9"],"itemData":{"id":559,"type":"article-journal","abstract":"Riboswitches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metabolite.","container-title":"Nature","DOI":"10.1038/nature03037","ISSN":"1476-4687","issue":"7015","language":"En","license":"2004 Macmillan Magazines Ltd.","page":"411","source":"www.nature.com","title":"Structure of a natural guanine-responsive riboswitch complexed with the metabolite hypoxanthine","volume":"432","author":[{"family":"Batey","given":"Robert T."},{"family":"Gilbert","given":"Sunny D."},{"family":"Montange","given":"Rebecca K."}],"issued":{"date-parts":[["2004",11]]}}}],"schema":"https://github.com/citation-style-language/schema/raw/master/csl-citation.json"} </w:instrText>
      </w:r>
      <w:r w:rsidR="00422B1E">
        <w:fldChar w:fldCharType="separate"/>
      </w:r>
      <w:r w:rsidR="001D529D" w:rsidRPr="001D529D">
        <w:rPr>
          <w:szCs w:val="24"/>
          <w:vertAlign w:val="superscript"/>
        </w:rPr>
        <w:t>43</w:t>
      </w:r>
      <w:r w:rsidR="00422B1E">
        <w:fldChar w:fldCharType="end"/>
      </w:r>
      <w:r w:rsidRPr="00150B32">
        <w:t xml:space="preserve"> </w:t>
      </w:r>
      <w:r w:rsidRPr="008037E3">
        <w:rPr>
          <w:b/>
          <w:bCs/>
        </w:rPr>
        <w:t>(C)</w:t>
      </w:r>
      <w:r w:rsidRPr="00150B32">
        <w:t xml:space="preserve"> </w:t>
      </w:r>
      <w:r w:rsidRPr="00FD5268">
        <w:t xml:space="preserve">Degradation rate at each residue in different solution conditions. </w:t>
      </w:r>
      <w:r w:rsidRPr="008037E3">
        <w:rPr>
          <w:b/>
          <w:bCs/>
        </w:rPr>
        <w:t>(D-F)</w:t>
      </w:r>
      <w:r w:rsidRPr="00150B32">
        <w:t xml:space="preserve"> </w:t>
      </w:r>
      <w:r>
        <w:t>Degradation rate</w:t>
      </w:r>
      <w:r w:rsidRPr="00FD5268">
        <w:t xml:space="preserve"> in different conditions grouped by structure</w:t>
      </w:r>
      <w:r>
        <w:t>.</w:t>
      </w:r>
      <w:r w:rsidRPr="00FD5268">
        <w:t xml:space="preserve"> </w:t>
      </w:r>
      <w:bookmarkStart w:id="21" w:name="_Hlk110251515"/>
      <w:r>
        <w:t>Groupings were based</w:t>
      </w:r>
      <w:r w:rsidRPr="00FD5268">
        <w:t xml:space="preserve"> on analysis of crystal structures</w:t>
      </w:r>
      <w:r>
        <w:t>.</w:t>
      </w:r>
      <w:r w:rsidRPr="00FD5268">
        <w:t xml:space="preserve"> SS</w:t>
      </w:r>
      <w:r>
        <w:t>:</w:t>
      </w:r>
      <w:r w:rsidRPr="00FD5268">
        <w:t xml:space="preserve"> </w:t>
      </w:r>
      <w:r>
        <w:t xml:space="preserve">Single-stranded, </w:t>
      </w:r>
      <w:r w:rsidRPr="00FD5268">
        <w:t>the base was not participating in hydrogen bonding interactions with other residues</w:t>
      </w:r>
      <w:r>
        <w:t>.</w:t>
      </w:r>
      <w:r w:rsidRPr="00FD5268">
        <w:t xml:space="preserve"> </w:t>
      </w:r>
      <w:r>
        <w:t xml:space="preserve">NC: </w:t>
      </w:r>
      <w:r w:rsidRPr="00FD5268">
        <w:t xml:space="preserve">non-canonical, </w:t>
      </w:r>
      <w:r>
        <w:t xml:space="preserve">the </w:t>
      </w:r>
      <w:r w:rsidRPr="00FD5268">
        <w:t>base was forming non-canonical hydrogen bonding interactions in the tertiary structure</w:t>
      </w:r>
      <w:r>
        <w:t>.</w:t>
      </w:r>
      <w:r w:rsidRPr="00FD5268">
        <w:t xml:space="preserve"> WC</w:t>
      </w:r>
      <w:r>
        <w:t>: Watson-Crick</w:t>
      </w:r>
      <w:r w:rsidRPr="00FD5268">
        <w:t>, the base was in a helix composed mostly of Watson-Crick base pairs</w:t>
      </w:r>
      <w:r>
        <w:t>.</w:t>
      </w:r>
      <w:bookmarkEnd w:id="21"/>
    </w:p>
    <w:p w14:paraId="78BD790B" w14:textId="27C4E95A" w:rsidR="00864D67" w:rsidRPr="00864D67" w:rsidRDefault="00935500" w:rsidP="00F81B12">
      <w:pPr>
        <w:pStyle w:val="TAMainText"/>
        <w:rPr>
          <w:ins w:id="22" w:author="Sieg, Jacob Philip" w:date="2022-08-17T16:41:00Z"/>
          <w:rFonts w:ascii="Cambria" w:hAnsi="Cambria"/>
          <w:rPrChange w:id="23" w:author="Sieg, Jacob Philip" w:date="2022-08-17T17:02:00Z">
            <w:rPr>
              <w:ins w:id="24" w:author="Sieg, Jacob Philip" w:date="2022-08-17T16:41:00Z"/>
            </w:rPr>
          </w:rPrChange>
        </w:rPr>
      </w:pPr>
      <w:r w:rsidRPr="00935500">
        <w:lastRenderedPageBreak/>
        <w:t xml:space="preserve">To further confirm that the guanine aptamer adopts similar structures </w:t>
      </w:r>
      <w:r w:rsidR="00D04024">
        <w:t>in</w:t>
      </w:r>
      <w:r w:rsidRPr="00935500">
        <w:t xml:space="preserve"> all conditions, we collected small angle X-ray scattering (SAXS) data on the apo form of the aptamer. Bell</w:t>
      </w:r>
      <w:r w:rsidR="009872C2">
        <w:t>-</w:t>
      </w:r>
      <w:r w:rsidRPr="00935500">
        <w:t xml:space="preserve">shaped Kratky plots </w:t>
      </w:r>
      <w:del w:id="25" w:author="Sieg, Jacob Philip" w:date="2022-08-17T16:40:00Z">
        <w:r w:rsidRPr="00935500" w:rsidDel="00365833">
          <w:delText>overla</w:delText>
        </w:r>
        <w:r w:rsidR="004F1B64" w:rsidDel="00365833">
          <w:delText>i</w:delText>
        </w:r>
        <w:r w:rsidR="000822BF" w:rsidDel="00365833">
          <w:delText>d</w:delText>
        </w:r>
        <w:r w:rsidRPr="00935500" w:rsidDel="00365833">
          <w:delText xml:space="preserve"> one another, </w:delText>
        </w:r>
      </w:del>
      <w:r w:rsidRPr="00935500">
        <w:t>indicat</w:t>
      </w:r>
      <w:ins w:id="26" w:author="Sieg, Jacob Philip" w:date="2022-08-17T16:41:00Z">
        <w:r w:rsidR="00365833">
          <w:t>ed</w:t>
        </w:r>
      </w:ins>
      <w:del w:id="27" w:author="Sieg, Jacob Philip" w:date="2022-08-17T16:41:00Z">
        <w:r w:rsidRPr="00935500" w:rsidDel="00365833">
          <w:delText>ing</w:delText>
        </w:r>
      </w:del>
      <w:r w:rsidRPr="00935500">
        <w:t xml:space="preserve"> that the structure of the guanine aptamer is folded </w:t>
      </w:r>
      <w:del w:id="28" w:author="Sieg, Jacob Philip" w:date="2022-08-17T16:41:00Z">
        <w:r w:rsidRPr="00935500" w:rsidDel="00365833">
          <w:delText xml:space="preserve">and similar </w:delText>
        </w:r>
      </w:del>
      <w:r w:rsidRPr="00935500">
        <w:t xml:space="preserve">between conditions (SI </w:t>
      </w:r>
      <w:r w:rsidR="00B573D6">
        <w:t>F</w:t>
      </w:r>
      <w:r w:rsidRPr="00935500">
        <w:t xml:space="preserve">igure 7A). </w:t>
      </w:r>
      <w:ins w:id="29" w:author="Sieg, Jacob Philip" w:date="2022-08-17T16:42:00Z">
        <w:r w:rsidR="00ED0357">
          <w:t>To better understand how the solution state compar</w:t>
        </w:r>
      </w:ins>
      <w:ins w:id="30" w:author="Sieg, Jacob Philip" w:date="2022-08-17T16:43:00Z">
        <w:r w:rsidR="00ED0357">
          <w:t>es to the crystal structure, we</w:t>
        </w:r>
      </w:ins>
      <w:ins w:id="31" w:author="Sieg, Jacob Philip" w:date="2022-08-17T16:41:00Z">
        <w:r w:rsidR="00365833">
          <w:t xml:space="preserve"> generated a model</w:t>
        </w:r>
      </w:ins>
      <w:ins w:id="32" w:author="Sieg, Jacob Philip" w:date="2022-08-17T16:42:00Z">
        <w:r w:rsidR="00365833">
          <w:t xml:space="preserve">ed SAXS curve </w:t>
        </w:r>
      </w:ins>
      <w:r w:rsidR="008037E3">
        <w:t>from</w:t>
      </w:r>
      <w:ins w:id="33" w:author="Sieg, Jacob Philip" w:date="2022-08-17T16:42:00Z">
        <w:r w:rsidR="00365833">
          <w:t xml:space="preserve"> the crystal structure of the guanine aptamer</w:t>
        </w:r>
      </w:ins>
      <w:ins w:id="34" w:author="Sieg, Jacob Philip" w:date="2022-08-17T16:43:00Z">
        <w:r w:rsidR="00ED0357">
          <w:t xml:space="preserve"> (PDB </w:t>
        </w:r>
      </w:ins>
      <w:ins w:id="35" w:author="Sieg, Jacob Philip" w:date="2022-08-17T16:44:00Z">
        <w:r w:rsidR="00ED0357">
          <w:t>4</w:t>
        </w:r>
      </w:ins>
      <w:r w:rsidR="008037E3">
        <w:t>F</w:t>
      </w:r>
      <w:ins w:id="36" w:author="Sieg, Jacob Philip" w:date="2022-08-17T16:44:00Z">
        <w:r w:rsidR="00ED0357">
          <w:t>E5)</w:t>
        </w:r>
      </w:ins>
      <w:r w:rsidR="00ED0357">
        <w:fldChar w:fldCharType="begin"/>
      </w:r>
      <w:r w:rsidR="001D529D">
        <w:instrText xml:space="preserve"> ADDIN ZOTERO_ITEM CSL_CITATION {"citationID":"yXXJXYcZ","properties":{"formattedCitation":"\\super 43\\nosupersub{}","plainCitation":"43","noteIndex":0},"citationItems":[{"id":559,"uris":["http://zotero.org/users/4485201/items/YR3S39G9"],"itemData":{"id":559,"type":"article-journal","abstract":"Riboswitches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metabolite.","container-title":"Nature","DOI":"10.1038/nature03037","ISSN":"1476-4687","issue":"7015","language":"En","license":"2004 Macmillan Magazines Ltd.","page":"411","source":"www.nature.com","title":"Structure of a natural guanine-responsive riboswitch complexed with the metabolite hypoxanthine","volume":"432","author":[{"family":"Batey","given":"Robert T."},{"family":"Gilbert","given":"Sunny D."},{"family":"Montange","given":"Rebecca K."}],"issued":{"date-parts":[["2004",11]]}}}],"schema":"https://github.com/citation-style-language/schema/raw/master/csl-citation.json"} </w:instrText>
      </w:r>
      <w:r w:rsidR="00ED0357">
        <w:fldChar w:fldCharType="separate"/>
      </w:r>
      <w:r w:rsidR="001D529D" w:rsidRPr="001D529D">
        <w:rPr>
          <w:szCs w:val="24"/>
          <w:vertAlign w:val="superscript"/>
        </w:rPr>
        <w:t>43</w:t>
      </w:r>
      <w:r w:rsidR="00ED0357">
        <w:fldChar w:fldCharType="end"/>
      </w:r>
      <w:ins w:id="37" w:author="Sieg, Jacob Philip" w:date="2022-08-17T16:44:00Z">
        <w:r w:rsidR="00ED0357">
          <w:t xml:space="preserve"> using </w:t>
        </w:r>
        <w:proofErr w:type="spellStart"/>
        <w:r w:rsidR="00ED0357">
          <w:t>WAXSiS</w:t>
        </w:r>
        <w:proofErr w:type="spellEnd"/>
        <w:r w:rsidR="00ED0357">
          <w:t xml:space="preserve"> to account for scattering by the ordered</w:t>
        </w:r>
      </w:ins>
      <w:ins w:id="38" w:author="Sieg, Jacob Philip" w:date="2022-08-17T16:46:00Z">
        <w:r w:rsidR="00ED0357">
          <w:t>-</w:t>
        </w:r>
      </w:ins>
      <w:ins w:id="39" w:author="Sieg, Jacob Philip" w:date="2022-08-17T16:44:00Z">
        <w:r w:rsidR="00ED0357">
          <w:t xml:space="preserve">solvent </w:t>
        </w:r>
      </w:ins>
      <w:ins w:id="40" w:author="Sieg, Jacob Philip" w:date="2022-08-17T17:12:00Z">
        <w:r w:rsidR="00AD2046">
          <w:t>layer</w:t>
        </w:r>
      </w:ins>
      <w:ins w:id="41" w:author="Sieg, Jacob Philip" w:date="2022-08-17T16:45:00Z">
        <w:r w:rsidR="00ED0357">
          <w:t xml:space="preserve"> (SI Figure 7A, black line)</w:t>
        </w:r>
      </w:ins>
      <w:ins w:id="42" w:author="Sieg, Jacob Philip" w:date="2022-08-17T16:44:00Z">
        <w:r w:rsidR="00ED0357">
          <w:t>.</w:t>
        </w:r>
      </w:ins>
      <w:r w:rsidR="00ED0357">
        <w:fldChar w:fldCharType="begin"/>
      </w:r>
      <w:r w:rsidR="001D529D">
        <w:instrText xml:space="preserve"> ADDIN ZOTERO_ITEM CSL_CITATION {"citationID":"wjxh0WnJ","properties":{"formattedCitation":"\\super 46\\nosupersub{}","plainCitation":"46","noteIndex":0},"citationItems":[{"id":389,"uris":["http://zotero.org/users/4485201/items/2F73GZYN"],"itemData":{"id":389,"type":"article-journal","abstract":"Small-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00ED0357">
        <w:fldChar w:fldCharType="separate"/>
      </w:r>
      <w:r w:rsidR="001D529D" w:rsidRPr="001D529D">
        <w:rPr>
          <w:szCs w:val="24"/>
          <w:vertAlign w:val="superscript"/>
        </w:rPr>
        <w:t>46</w:t>
      </w:r>
      <w:r w:rsidR="00ED0357">
        <w:fldChar w:fldCharType="end"/>
      </w:r>
      <w:ins w:id="43" w:author="Sieg, Jacob Philip" w:date="2022-08-17T16:45:00Z">
        <w:r w:rsidR="00ED0357">
          <w:t xml:space="preserve"> </w:t>
        </w:r>
      </w:ins>
      <w:ins w:id="44" w:author="Sieg, Jacob Philip" w:date="2022-08-17T16:46:00Z">
        <w:r w:rsidR="00ED0357">
          <w:t xml:space="preserve">The </w:t>
        </w:r>
      </w:ins>
      <w:ins w:id="45" w:author="Sieg, Jacob Philip" w:date="2022-08-17T16:47:00Z">
        <w:r w:rsidR="00ED0357">
          <w:t>predicted 19.7</w:t>
        </w:r>
      </w:ins>
      <w:ins w:id="46" w:author="Sieg, Jacob Philip" w:date="2022-08-17T16:49:00Z">
        <w:r w:rsidR="00BD5C7C">
          <w:rPr>
            <w:rFonts w:ascii="Cambria" w:hAnsi="Cambria"/>
          </w:rPr>
          <w:t xml:space="preserve">±0.2 Å </w:t>
        </w:r>
      </w:ins>
      <w:ins w:id="47" w:author="Sieg, Jacob Philip" w:date="2022-08-17T16:46:00Z">
        <w:r w:rsidR="00ED0357">
          <w:t>radius of gyration</w:t>
        </w:r>
      </w:ins>
      <w:ins w:id="48" w:author="Sieg, Jacob Philip" w:date="2022-08-17T16:54:00Z">
        <w:r w:rsidR="00802426">
          <w:t xml:space="preserve"> (</w:t>
        </w:r>
      </w:ins>
      <w:proofErr w:type="spellStart"/>
      <w:ins w:id="49" w:author="Sieg, Jacob Philip" w:date="2022-08-17T16:55:00Z">
        <w:r w:rsidR="00802426">
          <w:t>R</w:t>
        </w:r>
        <w:r w:rsidR="00802426">
          <w:rPr>
            <w:vertAlign w:val="subscript"/>
          </w:rPr>
          <w:t>g</w:t>
        </w:r>
        <w:proofErr w:type="spellEnd"/>
        <w:r w:rsidR="00802426">
          <w:t>)</w:t>
        </w:r>
      </w:ins>
      <w:ins w:id="50" w:author="Sieg, Jacob Philip" w:date="2022-08-17T16:46:00Z">
        <w:r w:rsidR="00ED0357">
          <w:t xml:space="preserve"> of t</w:t>
        </w:r>
      </w:ins>
      <w:ins w:id="51" w:author="Sieg, Jacob Philip" w:date="2022-08-17T16:49:00Z">
        <w:r w:rsidR="00BD5C7C">
          <w:t xml:space="preserve">he model was smaller than the </w:t>
        </w:r>
      </w:ins>
      <w:proofErr w:type="spellStart"/>
      <w:ins w:id="52" w:author="Sieg, Jacob Philip" w:date="2022-08-17T16:55:00Z">
        <w:r w:rsidR="008037E3">
          <w:t>R</w:t>
        </w:r>
        <w:r w:rsidR="008037E3">
          <w:rPr>
            <w:vertAlign w:val="subscript"/>
          </w:rPr>
          <w:t>g</w:t>
        </w:r>
      </w:ins>
      <w:proofErr w:type="spellEnd"/>
      <w:ins w:id="53" w:author="Sieg, Jacob Philip" w:date="2022-08-17T16:49:00Z">
        <w:r w:rsidR="00BD5C7C">
          <w:t xml:space="preserve"> calculated </w:t>
        </w:r>
      </w:ins>
      <w:ins w:id="54" w:author="Sieg, Jacob Philip" w:date="2022-08-17T16:50:00Z">
        <w:r w:rsidR="00BD5C7C">
          <w:t xml:space="preserve">using </w:t>
        </w:r>
      </w:ins>
      <w:ins w:id="55" w:author="Sieg, Jacob Philip" w:date="2022-08-17T16:53:00Z">
        <w:r w:rsidR="00802426">
          <w:t>Guinier</w:t>
        </w:r>
      </w:ins>
      <w:ins w:id="56" w:author="Sieg, Jacob Philip" w:date="2022-08-17T16:50:00Z">
        <w:r w:rsidR="00BD5C7C">
          <w:t xml:space="preserve"> analysis of the solution state, 24.</w:t>
        </w:r>
      </w:ins>
      <w:ins w:id="57" w:author="Sieg, Jacob Philip" w:date="2022-08-17T16:51:00Z">
        <w:r w:rsidR="00BD5C7C">
          <w:t>5</w:t>
        </w:r>
        <w:r w:rsidR="00BD5C7C">
          <w:rPr>
            <w:rFonts w:ascii="Cambria" w:hAnsi="Cambria"/>
          </w:rPr>
          <w:t>±0.2</w:t>
        </w:r>
      </w:ins>
      <w:ins w:id="58" w:author="Sieg, Jacob Philip" w:date="2022-08-17T16:56:00Z">
        <w:r w:rsidR="00802426">
          <w:rPr>
            <w:rFonts w:ascii="Cambria" w:hAnsi="Cambria"/>
          </w:rPr>
          <w:t xml:space="preserve"> Å</w:t>
        </w:r>
      </w:ins>
      <w:ins w:id="59" w:author="Sieg, Jacob Philip" w:date="2022-08-17T16:55:00Z">
        <w:r w:rsidR="00802426">
          <w:rPr>
            <w:rFonts w:ascii="Cambria" w:hAnsi="Cambria"/>
          </w:rPr>
          <w:t xml:space="preserve"> in </w:t>
        </w:r>
      </w:ins>
      <w:ins w:id="60" w:author="Sieg, Jacob Philip" w:date="2022-08-17T16:56:00Z">
        <w:r w:rsidR="00802426">
          <w:rPr>
            <w:rFonts w:ascii="Cambria" w:hAnsi="Cambria"/>
          </w:rPr>
          <w:t>2 mM free Mg</w:t>
        </w:r>
        <w:r w:rsidR="00802426" w:rsidRPr="00802426">
          <w:rPr>
            <w:rFonts w:ascii="Cambria" w:hAnsi="Cambria"/>
            <w:vertAlign w:val="superscript"/>
            <w:rPrChange w:id="61" w:author="Sieg, Jacob Philip" w:date="2022-08-17T16:56:00Z">
              <w:rPr>
                <w:rFonts w:ascii="Cambria" w:hAnsi="Cambria"/>
              </w:rPr>
            </w:rPrChange>
          </w:rPr>
          <w:t>2+</w:t>
        </w:r>
      </w:ins>
      <w:ins w:id="62" w:author="Sieg, Jacob Philip" w:date="2022-08-17T16:51:00Z">
        <w:r w:rsidR="00BD5C7C">
          <w:rPr>
            <w:rFonts w:ascii="Cambria" w:hAnsi="Cambria"/>
          </w:rPr>
          <w:t xml:space="preserve">, </w:t>
        </w:r>
      </w:ins>
      <w:ins w:id="63" w:author="Sieg, Jacob Philip" w:date="2022-08-17T16:52:00Z">
        <w:r w:rsidR="00802426">
          <w:rPr>
            <w:rFonts w:ascii="Cambria" w:hAnsi="Cambria"/>
          </w:rPr>
          <w:t>23.9±0.2</w:t>
        </w:r>
      </w:ins>
      <w:ins w:id="64" w:author="Sieg, Jacob Philip" w:date="2022-08-17T16:56:00Z">
        <w:r w:rsidR="00802426">
          <w:rPr>
            <w:rFonts w:ascii="Cambria" w:hAnsi="Cambria"/>
          </w:rPr>
          <w:t xml:space="preserve"> Å in Eco80</w:t>
        </w:r>
      </w:ins>
      <w:ins w:id="65" w:author="Sieg, Jacob Philip" w:date="2022-08-17T16:52:00Z">
        <w:r w:rsidR="00802426">
          <w:rPr>
            <w:rFonts w:ascii="Cambria" w:hAnsi="Cambria"/>
          </w:rPr>
          <w:t xml:space="preserve">, </w:t>
        </w:r>
      </w:ins>
      <w:ins w:id="66" w:author="Sieg, Jacob Philip" w:date="2022-08-17T16:53:00Z">
        <w:r w:rsidR="00802426">
          <w:rPr>
            <w:rFonts w:ascii="Cambria" w:hAnsi="Cambria"/>
          </w:rPr>
          <w:t>24.5±0.</w:t>
        </w:r>
      </w:ins>
      <w:ins w:id="67" w:author="Sieg, Jacob Philip" w:date="2022-08-17T16:54:00Z">
        <w:r w:rsidR="00802426">
          <w:rPr>
            <w:rFonts w:ascii="Cambria" w:hAnsi="Cambria"/>
          </w:rPr>
          <w:t>4</w:t>
        </w:r>
      </w:ins>
      <w:ins w:id="68" w:author="Sieg, Jacob Philip" w:date="2022-08-17T16:56:00Z">
        <w:r w:rsidR="00802426" w:rsidRPr="00802426">
          <w:rPr>
            <w:rFonts w:ascii="Cambria" w:hAnsi="Cambria"/>
          </w:rPr>
          <w:t xml:space="preserve"> </w:t>
        </w:r>
        <w:r w:rsidR="00802426">
          <w:rPr>
            <w:rFonts w:ascii="Cambria" w:hAnsi="Cambria"/>
          </w:rPr>
          <w:t>Å in NTPCM</w:t>
        </w:r>
      </w:ins>
      <w:ins w:id="69" w:author="Sieg, Jacob Philip" w:date="2022-08-17T16:53:00Z">
        <w:r w:rsidR="00802426">
          <w:rPr>
            <w:rFonts w:ascii="Cambria" w:hAnsi="Cambria"/>
          </w:rPr>
          <w:t xml:space="preserve">, </w:t>
        </w:r>
      </w:ins>
      <w:ins w:id="70" w:author="Sieg, Jacob Philip" w:date="2022-08-17T16:54:00Z">
        <w:r w:rsidR="00802426">
          <w:rPr>
            <w:rFonts w:ascii="Cambria" w:hAnsi="Cambria"/>
          </w:rPr>
          <w:t>26.9±0.5</w:t>
        </w:r>
      </w:ins>
      <w:ins w:id="71" w:author="Sieg, Jacob Philip" w:date="2022-08-17T16:56:00Z">
        <w:r w:rsidR="00802426">
          <w:rPr>
            <w:rFonts w:ascii="Cambria" w:hAnsi="Cambria"/>
          </w:rPr>
          <w:t xml:space="preserve"> Å in WMCM</w:t>
        </w:r>
      </w:ins>
      <w:ins w:id="72" w:author="Sieg, Jacob Philip" w:date="2022-08-17T16:54:00Z">
        <w:r w:rsidR="00802426">
          <w:rPr>
            <w:rFonts w:ascii="Cambria" w:hAnsi="Cambria"/>
          </w:rPr>
          <w:t xml:space="preserve">, and </w:t>
        </w:r>
      </w:ins>
      <w:ins w:id="73" w:author="Sieg, Jacob Philip" w:date="2022-08-17T16:55:00Z">
        <w:r w:rsidR="00802426">
          <w:rPr>
            <w:rFonts w:ascii="Cambria" w:hAnsi="Cambria"/>
          </w:rPr>
          <w:t>27.1±0.2</w:t>
        </w:r>
      </w:ins>
      <w:ins w:id="74" w:author="Sieg, Jacob Philip" w:date="2022-08-17T16:56:00Z">
        <w:r w:rsidR="00802426" w:rsidRPr="00802426">
          <w:rPr>
            <w:rFonts w:ascii="Cambria" w:hAnsi="Cambria"/>
          </w:rPr>
          <w:t xml:space="preserve"> </w:t>
        </w:r>
        <w:r w:rsidR="00802426">
          <w:rPr>
            <w:rFonts w:ascii="Cambria" w:hAnsi="Cambria"/>
          </w:rPr>
          <w:t xml:space="preserve">Å </w:t>
        </w:r>
      </w:ins>
      <w:ins w:id="75" w:author="Sieg, Jacob Philip" w:date="2022-08-17T16:57:00Z">
        <w:r w:rsidR="00802426">
          <w:rPr>
            <w:rFonts w:ascii="Cambria" w:hAnsi="Cambria"/>
          </w:rPr>
          <w:t>in 2 mM free Mg</w:t>
        </w:r>
        <w:r w:rsidR="00802426" w:rsidRPr="002D7E6A">
          <w:rPr>
            <w:rFonts w:ascii="Cambria" w:hAnsi="Cambria"/>
            <w:vertAlign w:val="superscript"/>
          </w:rPr>
          <w:t>2+</w:t>
        </w:r>
      </w:ins>
      <w:ins w:id="76" w:author="Sieg, Jacob Philip" w:date="2022-08-17T16:58:00Z">
        <w:r w:rsidR="00864D67">
          <w:rPr>
            <w:rFonts w:ascii="Cambria" w:hAnsi="Cambria"/>
          </w:rPr>
          <w:t xml:space="preserve"> (SI</w:t>
        </w:r>
      </w:ins>
      <w:ins w:id="77" w:author="Sieg, Jacob Philip" w:date="2022-08-17T16:59:00Z">
        <w:r w:rsidR="00864D67">
          <w:rPr>
            <w:rFonts w:ascii="Cambria" w:hAnsi="Cambria"/>
          </w:rPr>
          <w:t xml:space="preserve"> </w:t>
        </w:r>
      </w:ins>
      <w:r w:rsidR="007C6EDC">
        <w:rPr>
          <w:rFonts w:ascii="Cambria" w:hAnsi="Cambria"/>
        </w:rPr>
        <w:t>T</w:t>
      </w:r>
      <w:ins w:id="78" w:author="Sieg, Jacob Philip" w:date="2022-08-17T16:59:00Z">
        <w:r w:rsidR="00864D67">
          <w:rPr>
            <w:rFonts w:ascii="Cambria" w:hAnsi="Cambria"/>
          </w:rPr>
          <w:t>able 6)</w:t>
        </w:r>
      </w:ins>
      <w:ins w:id="79" w:author="Sieg, Jacob Philip" w:date="2022-08-17T16:57:00Z">
        <w:r w:rsidR="00802426">
          <w:rPr>
            <w:rFonts w:ascii="Cambria" w:hAnsi="Cambria"/>
          </w:rPr>
          <w:t xml:space="preserve">. </w:t>
        </w:r>
        <w:r w:rsidR="00864D67">
          <w:rPr>
            <w:rFonts w:ascii="Cambria" w:hAnsi="Cambria"/>
          </w:rPr>
          <w:t>These</w:t>
        </w:r>
      </w:ins>
      <w:ins w:id="80" w:author="Sieg, Jacob Philip" w:date="2022-08-17T16:58:00Z">
        <w:r w:rsidR="00864D67">
          <w:rPr>
            <w:rFonts w:ascii="Cambria" w:hAnsi="Cambria"/>
          </w:rPr>
          <w:t xml:space="preserve"> trends in</w:t>
        </w:r>
      </w:ins>
      <w:ins w:id="81" w:author="Sieg, Jacob Philip" w:date="2022-08-17T16:57:00Z">
        <w:r w:rsidR="00864D67">
          <w:rPr>
            <w:rFonts w:ascii="Cambria" w:hAnsi="Cambria"/>
          </w:rPr>
          <w:t xml:space="preserve"> radius of gyration</w:t>
        </w:r>
      </w:ins>
      <w:ins w:id="82" w:author="Sieg, Jacob Philip" w:date="2022-08-17T16:58:00Z">
        <w:r w:rsidR="00864D67">
          <w:rPr>
            <w:rFonts w:ascii="Cambria" w:hAnsi="Cambria"/>
          </w:rPr>
          <w:t xml:space="preserve"> were reproduced using </w:t>
        </w:r>
      </w:ins>
      <w:ins w:id="83" w:author="Sieg, Jacob Philip" w:date="2022-08-17T17:08:00Z">
        <w:r w:rsidR="00AD2046">
          <w:rPr>
            <w:rFonts w:ascii="Cambria" w:hAnsi="Cambria"/>
          </w:rPr>
          <w:t>paired-</w:t>
        </w:r>
      </w:ins>
      <w:ins w:id="84" w:author="Sieg, Jacob Philip" w:date="2022-08-17T16:58:00Z">
        <w:r w:rsidR="00864D67">
          <w:rPr>
            <w:rFonts w:ascii="Cambria" w:hAnsi="Cambria"/>
          </w:rPr>
          <w:t xml:space="preserve">distance distribution analysis and </w:t>
        </w:r>
      </w:ins>
      <w:ins w:id="85" w:author="Sieg, Jacob Philip" w:date="2022-08-17T16:59:00Z">
        <w:r w:rsidR="00864D67">
          <w:rPr>
            <w:rFonts w:ascii="Cambria" w:hAnsi="Cambria"/>
            <w:i/>
            <w:iCs/>
          </w:rPr>
          <w:t>ab-</w:t>
        </w:r>
        <w:proofErr w:type="spellStart"/>
        <w:r w:rsidR="00864D67">
          <w:rPr>
            <w:rFonts w:ascii="Cambria" w:hAnsi="Cambria"/>
            <w:i/>
            <w:iCs/>
          </w:rPr>
          <w:t>inito</w:t>
        </w:r>
      </w:ins>
      <w:proofErr w:type="spellEnd"/>
      <w:ins w:id="86" w:author="Sieg, Jacob Philip" w:date="2022-08-17T17:01:00Z">
        <w:r w:rsidR="00864D67">
          <w:rPr>
            <w:rFonts w:ascii="Cambria" w:hAnsi="Cambria"/>
          </w:rPr>
          <w:t>-</w:t>
        </w:r>
      </w:ins>
      <w:ins w:id="87" w:author="Sieg, Jacob Philip" w:date="2022-08-17T16:59:00Z">
        <w:r w:rsidR="00864D67">
          <w:rPr>
            <w:rFonts w:ascii="Cambria" w:hAnsi="Cambria"/>
          </w:rPr>
          <w:t>electron</w:t>
        </w:r>
      </w:ins>
      <w:ins w:id="88" w:author="Sieg, Jacob Philip" w:date="2022-08-17T17:01:00Z">
        <w:r w:rsidR="00864D67">
          <w:rPr>
            <w:rFonts w:ascii="Cambria" w:hAnsi="Cambria"/>
          </w:rPr>
          <w:t>-</w:t>
        </w:r>
      </w:ins>
      <w:ins w:id="89" w:author="Sieg, Jacob Philip" w:date="2022-08-17T16:59:00Z">
        <w:r w:rsidR="00864D67">
          <w:rPr>
            <w:rFonts w:ascii="Cambria" w:hAnsi="Cambria"/>
          </w:rPr>
          <w:t>density reconstruction</w:t>
        </w:r>
      </w:ins>
      <w:r w:rsidR="007C6EDC">
        <w:rPr>
          <w:rFonts w:ascii="Cambria" w:hAnsi="Cambria"/>
        </w:rPr>
        <w:t xml:space="preserve"> (SI Table 6)</w:t>
      </w:r>
      <w:ins w:id="90" w:author="Sieg, Jacob Philip" w:date="2022-08-17T16:59:00Z">
        <w:r w:rsidR="00864D67">
          <w:rPr>
            <w:rFonts w:ascii="Cambria" w:hAnsi="Cambria"/>
          </w:rPr>
          <w:t>,</w:t>
        </w:r>
      </w:ins>
      <w:r w:rsidR="00864D67">
        <w:rPr>
          <w:rFonts w:ascii="Cambria" w:hAnsi="Cambria"/>
        </w:rPr>
        <w:fldChar w:fldCharType="begin"/>
      </w:r>
      <w:r w:rsidR="001D529D">
        <w:rPr>
          <w:rFonts w:ascii="Cambria" w:hAnsi="Cambria"/>
        </w:rPr>
        <w:instrText xml:space="preserve"> ADDIN ZOTERO_ITEM CSL_CITATION {"citationID":"UqZuvoeb","properties":{"formattedCitation":"\\super 47\\nosupersub{}","plainCitation":"47","noteIndex":0},"citationItems":[{"id":393,"uris":["http://zotero.org/users/4485201/items/ET2BAXJE"],"itemData":{"id":393,"type":"article-journal","abstract":"An iterative structure factor retrieval algorithm allows electron densities to be directly calculated from solution scattering data, avoiding assumptions that limit modeling algorithms.","container-title":"Nature Methods","DOI":"10.1038/nmeth.4581","ISSN":"1548-7105","issue":"3","journalAbbreviation":"Nat Methods","language":"en","license":"2018 Nature Publishing Group, a division of Macmillan Publishers Limited. All Rights Reserved.","note":"number: 3\npublisher: Nature Publishing Group","page":"191-193","source":"www.nature.com","title":"Ab initio electron density determination directly from solution scattering data","volume":"15","author":[{"family":"Grant","given":"Thomas D."}],"issued":{"date-parts":[["2018",3]]}}}],"schema":"https://github.com/citation-style-language/schema/raw/master/csl-citation.json"} </w:instrText>
      </w:r>
      <w:r w:rsidR="00864D67">
        <w:rPr>
          <w:rFonts w:ascii="Cambria" w:hAnsi="Cambria"/>
        </w:rPr>
        <w:fldChar w:fldCharType="separate"/>
      </w:r>
      <w:r w:rsidR="001D529D" w:rsidRPr="001D529D">
        <w:rPr>
          <w:rFonts w:ascii="Cambria" w:hAnsi="Cambria"/>
          <w:szCs w:val="24"/>
          <w:vertAlign w:val="superscript"/>
        </w:rPr>
        <w:t>47</w:t>
      </w:r>
      <w:r w:rsidR="00864D67">
        <w:rPr>
          <w:rFonts w:ascii="Cambria" w:hAnsi="Cambria"/>
        </w:rPr>
        <w:fldChar w:fldCharType="end"/>
      </w:r>
      <w:ins w:id="91" w:author="Sieg, Jacob Philip" w:date="2022-08-17T16:59:00Z">
        <w:r w:rsidR="00864D67">
          <w:rPr>
            <w:rFonts w:ascii="Cambria" w:hAnsi="Cambria"/>
          </w:rPr>
          <w:t xml:space="preserve"> indicating that the guanine rib</w:t>
        </w:r>
      </w:ins>
      <w:ins w:id="92" w:author="Sieg, Jacob Philip" w:date="2022-08-17T17:00:00Z">
        <w:r w:rsidR="00864D67">
          <w:rPr>
            <w:rFonts w:ascii="Cambria" w:hAnsi="Cambria"/>
          </w:rPr>
          <w:t xml:space="preserve">oswitch aptamer adapts an expanded structure in solution compared to its crystal structure. </w:t>
        </w:r>
      </w:ins>
      <w:ins w:id="93" w:author="Sieg, Jacob Philip" w:date="2022-08-17T17:01:00Z">
        <w:r w:rsidR="00864D67">
          <w:rPr>
            <w:rFonts w:ascii="Cambria" w:hAnsi="Cambria"/>
          </w:rPr>
          <w:t xml:space="preserve">Likewise, </w:t>
        </w:r>
      </w:ins>
      <w:ins w:id="94" w:author="Sieg, Jacob Philip" w:date="2022-08-17T17:02:00Z">
        <w:r w:rsidR="00864D67">
          <w:rPr>
            <w:rFonts w:ascii="Cambria" w:hAnsi="Cambria"/>
          </w:rPr>
          <w:t>distance distributions in solution are right shifted in comparison to the crystal structure</w:t>
        </w:r>
      </w:ins>
      <w:ins w:id="95" w:author="Sieg, Jacob Philip" w:date="2022-08-17T17:03:00Z">
        <w:r w:rsidR="00824848">
          <w:rPr>
            <w:rFonts w:ascii="Cambria" w:hAnsi="Cambria"/>
          </w:rPr>
          <w:t xml:space="preserve"> (SI Figure 7B)</w:t>
        </w:r>
      </w:ins>
      <w:ins w:id="96" w:author="Sieg, Jacob Philip" w:date="2022-08-17T17:02:00Z">
        <w:r w:rsidR="00864D67">
          <w:rPr>
            <w:rFonts w:ascii="Cambria" w:hAnsi="Cambria"/>
          </w:rPr>
          <w:t xml:space="preserve">, and </w:t>
        </w:r>
      </w:ins>
      <w:ins w:id="97" w:author="Sieg, Jacob Philip" w:date="2022-08-17T17:03:00Z">
        <w:r w:rsidR="00824848">
          <w:rPr>
            <w:rFonts w:ascii="Cambria" w:hAnsi="Cambria"/>
          </w:rPr>
          <w:t>the sha</w:t>
        </w:r>
      </w:ins>
      <w:ins w:id="98" w:author="Sieg, Jacob Philip" w:date="2022-08-17T17:04:00Z">
        <w:r w:rsidR="00824848">
          <w:rPr>
            <w:rFonts w:ascii="Cambria" w:hAnsi="Cambria"/>
          </w:rPr>
          <w:t xml:space="preserve">pe of </w:t>
        </w:r>
      </w:ins>
      <w:ins w:id="99" w:author="Sieg, Jacob Philip" w:date="2022-08-17T17:03:00Z">
        <w:r w:rsidR="00824848">
          <w:rPr>
            <w:rFonts w:ascii="Cambria" w:hAnsi="Cambria"/>
          </w:rPr>
          <w:t>electron-density reconstructions</w:t>
        </w:r>
      </w:ins>
      <w:ins w:id="100" w:author="Sieg, Jacob Philip" w:date="2022-08-17T17:02:00Z">
        <w:r w:rsidR="00864D67">
          <w:rPr>
            <w:rFonts w:ascii="Cambria" w:hAnsi="Cambria"/>
          </w:rPr>
          <w:t xml:space="preserve"> </w:t>
        </w:r>
      </w:ins>
      <w:ins w:id="101" w:author="Sieg, Jacob Philip" w:date="2022-08-17T17:04:00Z">
        <w:r w:rsidR="00824848">
          <w:rPr>
            <w:rFonts w:ascii="Cambria" w:hAnsi="Cambria"/>
          </w:rPr>
          <w:t xml:space="preserve">(SI Figure 7C-G) </w:t>
        </w:r>
      </w:ins>
      <w:ins w:id="102" w:author="Sieg, Jacob Philip" w:date="2022-08-17T17:03:00Z">
        <w:r w:rsidR="00824848">
          <w:rPr>
            <w:rFonts w:ascii="Cambria" w:hAnsi="Cambria"/>
          </w:rPr>
          <w:t xml:space="preserve">are consistent with </w:t>
        </w:r>
      </w:ins>
      <w:ins w:id="103" w:author="Sieg, Jacob Philip" w:date="2022-08-17T17:04:00Z">
        <w:r w:rsidR="00824848">
          <w:rPr>
            <w:rFonts w:ascii="Cambria" w:hAnsi="Cambria"/>
          </w:rPr>
          <w:t>the crystal structure of the guanine riboswitch aptamer adopting expande</w:t>
        </w:r>
      </w:ins>
      <w:ins w:id="104" w:author="Sieg, Jacob Philip" w:date="2022-08-17T17:05:00Z">
        <w:r w:rsidR="00824848">
          <w:rPr>
            <w:rFonts w:ascii="Cambria" w:hAnsi="Cambria"/>
          </w:rPr>
          <w:t>d states in solution.</w:t>
        </w:r>
      </w:ins>
    </w:p>
    <w:p w14:paraId="4657D60E" w14:textId="0943A376" w:rsidR="00AD2046" w:rsidRPr="0042635C" w:rsidRDefault="00935500" w:rsidP="00F81B12">
      <w:pPr>
        <w:pStyle w:val="TAMainText"/>
        <w:rPr>
          <w:i/>
          <w:iCs/>
          <w:rPrChange w:id="105" w:author="Sieg, Jacob Philip" w:date="2022-08-17T17:15:00Z">
            <w:rPr/>
          </w:rPrChange>
        </w:rPr>
      </w:pPr>
      <w:del w:id="106" w:author="Sieg, Jacob Philip" w:date="2022-08-17T17:05:00Z">
        <w:r w:rsidRPr="00935500" w:rsidDel="00824848">
          <w:delText>Guinier analysis</w:delText>
        </w:r>
        <w:r w:rsidR="000822BF" w:rsidDel="00824848">
          <w:delText>,</w:delText>
        </w:r>
        <w:r w:rsidRPr="00935500" w:rsidDel="00824848">
          <w:delText xml:space="preserve"> p(r) analysis (SI </w:delText>
        </w:r>
        <w:r w:rsidR="00B573D6" w:rsidDel="00824848">
          <w:delText>F</w:delText>
        </w:r>
        <w:r w:rsidRPr="00935500" w:rsidDel="00824848">
          <w:delText xml:space="preserve">igure 7B), and </w:delText>
        </w:r>
        <w:commentRangeStart w:id="107"/>
        <w:r w:rsidRPr="00935500" w:rsidDel="00824848">
          <w:delText>p</w:delText>
        </w:r>
        <w:commentRangeEnd w:id="107"/>
        <w:r w:rsidR="004F1B64" w:rsidDel="00824848">
          <w:rPr>
            <w:rStyle w:val="CommentReference"/>
            <w:rFonts w:ascii="Liberation Serif" w:eastAsia="Noto Serif CJK SC" w:hAnsi="Liberation Serif" w:cs="Mangal"/>
            <w:kern w:val="2"/>
            <w:lang w:eastAsia="zh-CN" w:bidi="hi-IN"/>
          </w:rPr>
          <w:commentReference w:id="107"/>
        </w:r>
        <w:r w:rsidRPr="00935500" w:rsidDel="00824848">
          <w:delText>orod analysis, reveal</w:delText>
        </w:r>
        <w:r w:rsidR="000822BF" w:rsidDel="00824848">
          <w:delText>ed</w:delText>
        </w:r>
        <w:r w:rsidRPr="00935500" w:rsidDel="00824848">
          <w:delText xml:space="preserve"> similar radius of gyration, D</w:delText>
        </w:r>
        <w:r w:rsidRPr="00935500" w:rsidDel="00824848">
          <w:rPr>
            <w:vertAlign w:val="subscript"/>
          </w:rPr>
          <w:delText>max</w:delText>
        </w:r>
        <w:r w:rsidRPr="00935500" w:rsidDel="00824848">
          <w:delText xml:space="preserve">, and porod volume between solution conditions, with </w:delText>
        </w:r>
        <w:r w:rsidR="004F1B64" w:rsidDel="00824848">
          <w:delText>significant</w:delText>
        </w:r>
        <w:r w:rsidR="004F1B64" w:rsidRPr="00935500" w:rsidDel="00824848">
          <w:delText xml:space="preserve"> </w:delText>
        </w:r>
        <w:r w:rsidRPr="00935500" w:rsidDel="00824848">
          <w:delText xml:space="preserve">compaction in Eco80 (SI </w:delText>
        </w:r>
        <w:r w:rsidR="00B573D6" w:rsidDel="00824848">
          <w:delText>T</w:delText>
        </w:r>
        <w:r w:rsidRPr="00935500" w:rsidDel="00824848">
          <w:delText xml:space="preserve">able 6). This compaction </w:delText>
        </w:r>
        <w:r w:rsidR="000822BF" w:rsidDel="00824848">
          <w:delText>wa</w:delText>
        </w:r>
        <w:r w:rsidRPr="00935500" w:rsidDel="00824848">
          <w:delText>s similar to the previously reported compaction of tertiary structure in the presence of Mg</w:delText>
        </w:r>
        <w:r w:rsidRPr="00935500" w:rsidDel="00824848">
          <w:rPr>
            <w:vertAlign w:val="superscript"/>
          </w:rPr>
          <w:delText>2+</w:delText>
        </w:r>
        <w:r w:rsidRPr="00935500" w:rsidDel="00824848">
          <w:delText xml:space="preserve"> and crowders.</w:delText>
        </w:r>
        <w:r w:rsidRPr="00935500" w:rsidDel="00824848">
          <w:fldChar w:fldCharType="begin"/>
        </w:r>
        <w:r w:rsidRPr="00935500" w:rsidDel="00824848">
          <w:delInstrText xml:space="preserve"> ADDIN ZOTERO_ITEM CSL_CITATION {"citationID":"a1ibeau2l1j","properties":{"formattedCitation":"\\super 10\\nosupersub{}","plainCitation":"10","noteIndex":0},"citationItems":[{"id":119,"uris":["http://zotero.org/users/4485201/items/4V33ZIYU"],"itemData":{"id":119,"type":"article-journal","container-title":"Biochemistry","DOI":"10.1021/acs.biochem.7b00325","ISSN":"0006-2960,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delInstrText>
        </w:r>
        <w:r w:rsidRPr="00935500" w:rsidDel="00824848">
          <w:fldChar w:fldCharType="separate"/>
        </w:r>
        <w:r w:rsidRPr="00935500" w:rsidDel="00824848">
          <w:rPr>
            <w:vertAlign w:val="superscript"/>
          </w:rPr>
          <w:delText>10</w:delText>
        </w:r>
        <w:r w:rsidRPr="00935500" w:rsidDel="00824848">
          <w:fldChar w:fldCharType="end"/>
        </w:r>
        <w:r w:rsidRPr="00935500" w:rsidDel="00824848">
          <w:delText xml:space="preserve"> Lastly, electron density and bead model reconstructions </w:delText>
        </w:r>
        <w:commentRangeStart w:id="108"/>
        <w:commentRangeStart w:id="109"/>
        <w:r w:rsidR="000822BF" w:rsidDel="00824848">
          <w:delText>we</w:delText>
        </w:r>
        <w:r w:rsidRPr="00935500" w:rsidDel="00824848">
          <w:delText xml:space="preserve">re consistent with the crystal structure of the guanine riboswitch aptamer in every condition (SI </w:delText>
        </w:r>
        <w:r w:rsidR="00B573D6" w:rsidDel="00824848">
          <w:delText>F</w:delText>
        </w:r>
        <w:r w:rsidRPr="00935500" w:rsidDel="00824848">
          <w:delText>igure 7C-G)</w:delText>
        </w:r>
        <w:commentRangeEnd w:id="108"/>
        <w:r w:rsidR="004F1B64" w:rsidDel="00824848">
          <w:rPr>
            <w:rStyle w:val="CommentReference"/>
            <w:rFonts w:ascii="Liberation Serif" w:eastAsia="Noto Serif CJK SC" w:hAnsi="Liberation Serif" w:cs="Mangal"/>
            <w:kern w:val="2"/>
            <w:lang w:eastAsia="zh-CN" w:bidi="hi-IN"/>
          </w:rPr>
          <w:commentReference w:id="108"/>
        </w:r>
        <w:commentRangeEnd w:id="109"/>
        <w:r w:rsidR="0077691E" w:rsidDel="00824848">
          <w:rPr>
            <w:rStyle w:val="CommentReference"/>
            <w:rFonts w:ascii="Liberation Serif" w:eastAsia="Noto Serif CJK SC" w:hAnsi="Liberation Serif" w:cs="Mangal"/>
            <w:kern w:val="2"/>
            <w:lang w:eastAsia="zh-CN" w:bidi="hi-IN"/>
          </w:rPr>
          <w:commentReference w:id="109"/>
        </w:r>
        <w:r w:rsidRPr="00935500" w:rsidDel="00824848">
          <w:delText>. Thus, decreased degradation rates in the 2 mM free</w:delText>
        </w:r>
        <w:r w:rsidR="000822BF" w:rsidDel="00824848">
          <w:delText xml:space="preserve"> Mg</w:delText>
        </w:r>
        <w:r w:rsidR="000822BF" w:rsidRPr="000822BF" w:rsidDel="00824848">
          <w:rPr>
            <w:vertAlign w:val="superscript"/>
          </w:rPr>
          <w:delText>2+</w:delText>
        </w:r>
        <w:r w:rsidRPr="00935500" w:rsidDel="00824848">
          <w:delText xml:space="preserve">, Eco80, NTPCM, and WMCM conditions in comparison to the 25 mM free </w:delText>
        </w:r>
        <w:r w:rsidR="000822BF" w:rsidDel="00824848">
          <w:delText>Mg</w:delText>
        </w:r>
        <w:r w:rsidR="000822BF" w:rsidRPr="000822BF" w:rsidDel="00824848">
          <w:rPr>
            <w:vertAlign w:val="superscript"/>
          </w:rPr>
          <w:delText>2+</w:delText>
        </w:r>
        <w:r w:rsidR="000822BF" w:rsidDel="00824848">
          <w:delText xml:space="preserve"> </w:delText>
        </w:r>
        <w:r w:rsidRPr="00935500" w:rsidDel="00824848">
          <w:delText xml:space="preserve">condition </w:delText>
        </w:r>
        <w:r w:rsidR="000822BF" w:rsidDel="00824848">
          <w:delText>was</w:delText>
        </w:r>
        <w:r w:rsidRPr="00935500" w:rsidDel="00824848">
          <w:delText xml:space="preserve"> likely due to a reduction in the a</w:delText>
        </w:r>
        <w:r w:rsidR="00B109F1" w:rsidDel="00824848">
          <w:delText>ctivity of</w:delText>
        </w:r>
        <w:r w:rsidR="000822BF" w:rsidDel="00824848">
          <w:delText xml:space="preserve"> </w:delText>
        </w:r>
        <w:r w:rsidRPr="00935500" w:rsidDel="00824848">
          <w:delText>Mg</w:delText>
        </w:r>
        <w:r w:rsidRPr="00935500" w:rsidDel="00824848">
          <w:rPr>
            <w:vertAlign w:val="superscript"/>
          </w:rPr>
          <w:delText>2+</w:delText>
        </w:r>
        <w:r w:rsidRPr="00935500" w:rsidDel="00824848">
          <w:delText>-OH</w:delText>
        </w:r>
        <w:r w:rsidRPr="00935500" w:rsidDel="00824848">
          <w:rPr>
            <w:vertAlign w:val="superscript"/>
          </w:rPr>
          <w:delText xml:space="preserve">- </w:delText>
        </w:r>
        <w:r w:rsidRPr="00935500" w:rsidDel="00824848">
          <w:delText>complexes rather than changes in structure.</w:delText>
        </w:r>
      </w:del>
      <w:ins w:id="110" w:author="Sieg, Jacob Philip" w:date="2022-08-17T17:05:00Z">
        <w:r w:rsidR="00824848">
          <w:t>A more deta</w:t>
        </w:r>
      </w:ins>
      <w:ins w:id="111" w:author="Sieg, Jacob Philip" w:date="2022-08-17T17:06:00Z">
        <w:r w:rsidR="00824848">
          <w:t xml:space="preserve">iled interpretation of the SAXS data between solution conditions was confounded by the high noise </w:t>
        </w:r>
      </w:ins>
      <w:ins w:id="112" w:author="Sieg, Jacob Philip" w:date="2022-08-17T17:07:00Z">
        <w:r w:rsidR="00824848">
          <w:t xml:space="preserve">in </w:t>
        </w:r>
      </w:ins>
      <w:ins w:id="113" w:author="Sieg, Jacob Philip" w:date="2022-08-17T17:06:00Z">
        <w:r w:rsidR="00824848">
          <w:t>our data</w:t>
        </w:r>
      </w:ins>
      <w:ins w:id="114" w:author="Sieg, Jacob Philip" w:date="2022-08-17T17:07:00Z">
        <w:r w:rsidR="00824848">
          <w:t xml:space="preserve">, ambiguous determination of </w:t>
        </w:r>
      </w:ins>
      <w:ins w:id="115" w:author="Sieg, Jacob Philip" w:date="2022-08-17T17:09:00Z">
        <w:r w:rsidR="00AD2046">
          <w:t>the maximum distance between atoms (SI Figure 7B, the dis</w:t>
        </w:r>
      </w:ins>
      <w:ins w:id="116" w:author="Sieg, Jacob Philip" w:date="2022-08-17T17:10:00Z">
        <w:r w:rsidR="00AD2046">
          <w:t xml:space="preserve">tribution does not approach a limit at y=0), and inability to deconvolute scattering </w:t>
        </w:r>
      </w:ins>
      <w:ins w:id="117" w:author="Sieg, Jacob Philip" w:date="2022-08-17T17:11:00Z">
        <w:r w:rsidR="00AD2046">
          <w:t>due to compaction and due to the composition of the ordered-solvent layer.</w:t>
        </w:r>
      </w:ins>
      <w:ins w:id="118" w:author="Sieg, Jacob Philip" w:date="2022-08-17T17:13:00Z">
        <w:r w:rsidR="00AD2046">
          <w:t xml:space="preserve"> However, there </w:t>
        </w:r>
      </w:ins>
      <w:ins w:id="119" w:author="Sieg, Jacob Philip" w:date="2022-08-17T17:19:00Z">
        <w:r w:rsidR="00C53568">
          <w:t>wa</w:t>
        </w:r>
      </w:ins>
      <w:ins w:id="120" w:author="Sieg, Jacob Philip" w:date="2022-08-17T17:13:00Z">
        <w:r w:rsidR="00AD2046">
          <w:t xml:space="preserve">s consistent support for structural compaction in </w:t>
        </w:r>
        <w:r w:rsidR="00AD2046" w:rsidRPr="00AD2046">
          <w:rPr>
            <w:rPrChange w:id="121" w:author="Sieg, Jacob Philip" w:date="2022-08-17T17:13:00Z">
              <w:rPr>
                <w:i/>
                <w:iCs/>
              </w:rPr>
            </w:rPrChange>
          </w:rPr>
          <w:t>Eco80</w:t>
        </w:r>
        <w:r w:rsidR="00AD2046">
          <w:t xml:space="preserve">, with the radius of </w:t>
        </w:r>
        <w:r w:rsidR="0042635C">
          <w:t>gyration</w:t>
        </w:r>
      </w:ins>
      <w:ins w:id="122" w:author="Sieg, Jacob Philip" w:date="2022-08-17T17:14:00Z">
        <w:r w:rsidR="0042635C">
          <w:t xml:space="preserve"> changing from 24.5</w:t>
        </w:r>
        <w:r w:rsidR="0042635C">
          <w:rPr>
            <w:rFonts w:ascii="Cambria" w:hAnsi="Cambria"/>
          </w:rPr>
          <w:t>±0.2 to 23.9±0.</w:t>
        </w:r>
      </w:ins>
      <w:r w:rsidR="007C6EDC">
        <w:rPr>
          <w:rFonts w:ascii="Cambria" w:hAnsi="Cambria"/>
        </w:rPr>
        <w:t>4</w:t>
      </w:r>
      <w:ins w:id="123" w:author="Sieg, Jacob Philip" w:date="2022-08-17T17:14:00Z">
        <w:r w:rsidR="0042635C">
          <w:rPr>
            <w:rFonts w:ascii="Cambria" w:hAnsi="Cambria"/>
          </w:rPr>
          <w:t xml:space="preserve"> Å, the </w:t>
        </w:r>
        <w:proofErr w:type="spellStart"/>
        <w:r w:rsidR="0042635C">
          <w:rPr>
            <w:rFonts w:ascii="Cambria" w:hAnsi="Cambria"/>
          </w:rPr>
          <w:t>D</w:t>
        </w:r>
      </w:ins>
      <w:ins w:id="124" w:author="Sieg, Jacob Philip" w:date="2022-08-17T17:15:00Z">
        <w:r w:rsidR="0042635C">
          <w:rPr>
            <w:rFonts w:ascii="Cambria" w:hAnsi="Cambria"/>
            <w:vertAlign w:val="subscript"/>
          </w:rPr>
          <w:t>max</w:t>
        </w:r>
        <w:proofErr w:type="spellEnd"/>
        <w:r w:rsidR="0042635C">
          <w:rPr>
            <w:rFonts w:ascii="Cambria" w:hAnsi="Cambria"/>
          </w:rPr>
          <w:t xml:space="preserve"> changing from 69.4 to 65.4 Å, a</w:t>
        </w:r>
      </w:ins>
      <w:ins w:id="125" w:author="Sieg, Jacob Philip" w:date="2022-08-17T17:16:00Z">
        <w:r w:rsidR="0042635C">
          <w:rPr>
            <w:rFonts w:ascii="Cambria" w:hAnsi="Cambria"/>
          </w:rPr>
          <w:t xml:space="preserve">nd the </w:t>
        </w:r>
      </w:ins>
      <w:ins w:id="126" w:author="Sieg, Jacob Philip" w:date="2022-08-17T17:17:00Z">
        <w:r w:rsidR="0042635C">
          <w:rPr>
            <w:rFonts w:ascii="Cambria" w:hAnsi="Cambria"/>
          </w:rPr>
          <w:t>excluded volume changing from 42,787 to 33,212 Å in 2mM free Mg</w:t>
        </w:r>
        <w:r w:rsidR="0042635C" w:rsidRPr="007C6EDC">
          <w:rPr>
            <w:rFonts w:ascii="Cambria" w:hAnsi="Cambria"/>
            <w:vertAlign w:val="superscript"/>
          </w:rPr>
          <w:t>2+</w:t>
        </w:r>
      </w:ins>
      <w:ins w:id="127" w:author="Sieg, Jacob Philip" w:date="2022-08-17T17:18:00Z">
        <w:r w:rsidR="0042635C">
          <w:rPr>
            <w:rFonts w:ascii="Cambria" w:hAnsi="Cambria"/>
          </w:rPr>
          <w:t xml:space="preserve"> and Eco80, respectively (SI Table 6). This structural compaction in Eco80 </w:t>
        </w:r>
      </w:ins>
      <w:ins w:id="128" w:author="Sieg, Jacob Philip" w:date="2022-08-17T17:19:00Z">
        <w:r w:rsidR="00C53568">
          <w:rPr>
            <w:rFonts w:ascii="Cambria" w:hAnsi="Cambria"/>
          </w:rPr>
          <w:t>wa</w:t>
        </w:r>
      </w:ins>
      <w:ins w:id="129" w:author="Sieg, Jacob Philip" w:date="2022-08-17T17:18:00Z">
        <w:r w:rsidR="0042635C">
          <w:rPr>
            <w:rFonts w:ascii="Cambria" w:hAnsi="Cambria"/>
          </w:rPr>
          <w:t xml:space="preserve">s </w:t>
        </w:r>
      </w:ins>
      <w:ins w:id="130" w:author="Sieg, Jacob Philip" w:date="2022-08-17T17:19:00Z">
        <w:r w:rsidR="00C53568">
          <w:rPr>
            <w:rFonts w:ascii="Cambria" w:hAnsi="Cambria"/>
          </w:rPr>
          <w:t>similar to the structural compaction previously observed in crowded condition</w:t>
        </w:r>
      </w:ins>
      <w:ins w:id="131" w:author="Sieg, Jacob Philip" w:date="2022-08-17T17:20:00Z">
        <w:r w:rsidR="00C53568">
          <w:rPr>
            <w:rFonts w:ascii="Cambria" w:hAnsi="Cambria"/>
          </w:rPr>
          <w:t>s.</w:t>
        </w:r>
      </w:ins>
      <w:r w:rsidR="00C53568">
        <w:rPr>
          <w:rFonts w:ascii="Cambria" w:hAnsi="Cambria"/>
        </w:rPr>
        <w:fldChar w:fldCharType="begin"/>
      </w:r>
      <w:r w:rsidR="001D529D">
        <w:rPr>
          <w:rFonts w:ascii="Cambria" w:hAnsi="Cambria"/>
        </w:rPr>
        <w:instrText xml:space="preserve"> ADDIN ZOTERO_ITEM CSL_CITATION {"citationID":"pXC8Obh2","properties":{"formattedCitation":"\\super 8,11\\nosupersub{}","plainCitation":"8,11","noteIndex":0},"citationItems":[{"id":85,"uris":["http://zotero.org/users/4485201/items/2ESKMQWJ"],"itemData":{"id":85,"type":"article-journal","abstract":"Crowder molecules in solution alter the equilibrium between folded and unfolded states of biological macromolecules. It is therefore critical to account for the influence of these other molecules when describing the folding of RNA inside the cell. Small angle X-ray scattering experiments are reported on a 64 kDa bacterial group I ribozyme in the presence of polyethylene-glycol 1000 (PEG-1000), a molecular crowder with an average molecular weight of 1000 Da. In agreement with expected excluded volume effects, PEG favors more compact RNA structures. First, the transition from the unfolded to the folded (more compact) state occurs at lower MgCl2 concentrations in PEG. Second, the radius of gyration of the unfolded RNA decreases from 76 to 64 Å as the PEG concentration increases from 0 to 20% wt/vol. Changes to water and ion activities were measured experimentally, and theoretical models were used to evaluate the excluded volume. We conclude that the dominant influence of the PEG crowder on the folding process is the excluded volume effect.","container-title":"Journal of the American Chemical Society","DOI":"10.1021/ja101500g","ISSN":"0002-7863","issue":"25","journalAbbreviation":"J. Am. Chem. Soc.","page":"8690-8696","source":"ACS Publications","title":"Molecular Crowding Stabilizes Folded RNA Structure by the Excluded Volume Effect","volume":"132","author":[{"family":"Kilburn","given":"Duncan"},{"family":"Roh","given":"Joon Ho"},{"family":"Guo","given":"Liang"},{"family":"Briber","given":"Robert M."},{"family":"Woodson","given":"Sarah A."}],"issued":{"date-parts":[["2010",6,30]]}}},{"id":119,"uris":["http://zotero.org/users/4485201/items/4V33ZIYU"],"itemData":{"id":119,"type":"article-journal","container-title":"Biochemistry","DOI":"10.1021/acs.biochem.7b00325","ISSN":"0006-2960,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00C53568">
        <w:rPr>
          <w:rFonts w:ascii="Cambria" w:hAnsi="Cambria"/>
        </w:rPr>
        <w:fldChar w:fldCharType="separate"/>
      </w:r>
      <w:r w:rsidR="001D529D" w:rsidRPr="001D529D">
        <w:rPr>
          <w:rFonts w:ascii="Cambria" w:hAnsi="Cambria"/>
          <w:szCs w:val="24"/>
          <w:vertAlign w:val="superscript"/>
        </w:rPr>
        <w:t>8,11</w:t>
      </w:r>
      <w:r w:rsidR="00C53568">
        <w:rPr>
          <w:rFonts w:ascii="Cambria" w:hAnsi="Cambria"/>
        </w:rPr>
        <w:fldChar w:fldCharType="end"/>
      </w:r>
    </w:p>
    <w:p w14:paraId="2281866C" w14:textId="1A70F569" w:rsidR="00935500" w:rsidRPr="00935500" w:rsidRDefault="00935500" w:rsidP="00F81B12">
      <w:pPr>
        <w:pStyle w:val="TAMainText"/>
      </w:pPr>
      <w:r w:rsidRPr="00935500">
        <w:t xml:space="preserve">We sought to better characterize the structural dependence of RNA degradation in different conditions. We therefore extended the study to </w:t>
      </w:r>
      <w:r w:rsidR="00471454">
        <w:t xml:space="preserve">two other RNAs with well-defined tertiary structures, </w:t>
      </w:r>
      <w:r w:rsidRPr="00935500">
        <w:t>the CPEB3 ribozyme</w:t>
      </w:r>
      <w:r w:rsidR="00104D5E">
        <w:fldChar w:fldCharType="begin"/>
      </w:r>
      <w:r w:rsidR="001D529D">
        <w:instrText xml:space="preserve"> ADDIN ZOTERO_ITEM CSL_CITATION {"citationID":"GyUibT9F","properties":{"formattedCitation":"\\super 48,49\\nosupersub{}","plainCitation":"48,49","noteIndex":0},"citationItems":[{"id":381,"uris":["http://zotero.org/users/4485201/items/PDAGPQWT"],"itemData":{"id":381,"type":"article-journal","abstract":"The hepatitis delta virus (HDV) ribozyme and HDV-like ribozymes are self-cleaving RNAs found throughout all kingdoms of life. These RNAs fold into a double-nested pseudoknot structure and cleave RNA, yielding 20,30-cyclic phosphate and 50-hydroxyl termini. The active site nucleotide C75 has a pKa shifted &gt;2 pH units toward neutrality and has been implicated as a general acid/base in the cleavage reaction. An active site Mg2þ ion that helps activate the 20-hydroxyl for nucleophilic attack has been characterized biochemically; however, this ion has not been visualized in any previous structures. To create a snapshot of the ribozyme in a state poised for catalysis, we have crystallized and determined the structure of the HDV ribozyme bound to an inhibitor RNA containing a deoxynucleotide at the cleavage site. This structure includes the wild-type C75 nucleotide and Mg2þ ions, both of which are required for maximal ribozyme activity. This structure suggests that the position of C75 does not change during the cleavage reaction. A partially hydrated Mg2þ ion is also found within the active site where it interacts with a newly resolved G 3 U reverse wobble. Although the inhibitor exhibits crystallographic disorder, we modeled the ribozymesubstrate complex using the conformation of the inhibitor strand observed in the hammerhead ribozyme. This model suggests that the pro-RP oxygen of the scissile phosphate and the 20-hydroxyl nucleophile are innersphere ligands to the active site Mg2þ ion. Thus, the HDV ribozyme may use a combination of metal ion Lewis acid and nucleobase general acid strategies to effect RNA cleavage.","container-title":"Biochemistry","DOI":"10.1021/bi100670p","ISSN":"0006-2960, 1520-4995","issue":"31","journalAbbreviation":"Biochemistry","language":"en","page":"6508-6518","source":"DOI.org (Crossref)","title":"A 1.9 Å Crystal Structure of the HDV Ribozyme Precleavage Suggests both Lewis Acid and General Acid Mechanisms Contribute to Phosphodiester Cleavage","volume":"49","author":[{"family":"Chen","given":"Jui-Hui"},{"family":"Yajima","given":"Rieko"},{"family":"Chadalavada","given":"Durga M."},{"family":"Chase","given":"Elaine"},{"family":"Bevilacqua","given":"Philip C."},{"family":"Golden","given":"Barbara L."}],"issued":{"date-parts":[["2010",8,10]]}}},{"id":387,"uris":["http://zotero.org/users/4485201/items/BJFVXZ6B"],"itemData":{"id":387,"type":"article-journal","abstract":"Self-cleaving RNAs have recently been identified in mammalian genomes. A small ribozyme related in structure to the hepatitis delta virus (HDV) ribozyme occurs in a number of mammals, including chimpanzees and humans, within an intron of the CPEB3 gene. The catalytic mechanisms for the CPEB3 and HDV ribozymes appear to be similar, generating cleavage products with 50-hydroxyl and 20,30-cyclic phosphate termini; nonetheless, the cleavage rate reported for the CPEB3 ribozyme is more than 6000-fold slower than for the fastest HDV ribozyme. Herein, we use full-length RNA and cotranscriptional selfcleavage assays to compare reaction rates among human CPEB3, chimp CPEB3, and HDV ribozymes. Our data reveal that a single base change of the upstream flanking sequence, which sequesters an intrinsically weak P1.1 pairing in a misfold, increases the rate of the wild-type human CPEB3 ribozyme by ∼250-fold; thus, the human ribozyme is intrinsically fast-reacting. Secondary structure determination and native gel analyses reveal that the cleaved population of the CPEB3 ribozyme has a single, secondary structure that closely resembles the HDV ribozyme. In contrast, the precleavage population of the CPEB3 ribozyme appears to have a more diverse secondary structure, possibly reflecting misfolding with the upstream sequence and dynamics intrinsic to the ribozyme. Prior identification of expressed sequence tags (ESTs) in human cells indicated that cleavage activity of the human ribozyme is tissue-specific. It is therefore possible that cellular factors interact with regions upstream of the CPEB3 ribozyme to unmask its high intrinsic reactivity.","container-title":"Biochemistry","DOI":"10.1021/bi100434c","ISSN":"0006-2960, 1520-4995","issue":"25","journalAbbreviation":"Biochemistry","language":"en","page":"5321-5330","source":"DOI.org (Crossref)","title":"The Human HDV-like &lt;i&gt;CPEB3&lt;/i&gt; Ribozyme Is Intrinsically Fast-Reacting","volume":"49","author":[{"family":"Chadalavada","given":"Durga M."},{"family":"Gratton","given":"Elizabeth A."},{"family":"Bevilacqua","given":"Philip C."}],"issued":{"date-parts":[["2010",6,29]]}}}],"schema":"https://github.com/citation-style-language/schema/raw/master/csl-citation.json"} </w:instrText>
      </w:r>
      <w:r w:rsidR="00104D5E">
        <w:fldChar w:fldCharType="separate"/>
      </w:r>
      <w:r w:rsidR="001D529D" w:rsidRPr="001D529D">
        <w:rPr>
          <w:szCs w:val="24"/>
          <w:vertAlign w:val="superscript"/>
        </w:rPr>
        <w:t>48,49</w:t>
      </w:r>
      <w:r w:rsidR="00104D5E">
        <w:fldChar w:fldCharType="end"/>
      </w:r>
      <w:r w:rsidRPr="00935500">
        <w:t xml:space="preserve"> and </w:t>
      </w:r>
      <w:r w:rsidR="00C47A5D">
        <w:t xml:space="preserve">yeast </w:t>
      </w:r>
      <w:proofErr w:type="spellStart"/>
      <w:r w:rsidRPr="00935500">
        <w:t>tRNA</w:t>
      </w:r>
      <w:r w:rsidRPr="00935500">
        <w:rPr>
          <w:vertAlign w:val="superscript"/>
        </w:rPr>
        <w:t>Phe</w:t>
      </w:r>
      <w:proofErr w:type="spellEnd"/>
      <w:r w:rsidRPr="00935500">
        <w:rPr>
          <w:vertAlign w:val="superscript"/>
        </w:rPr>
        <w:t xml:space="preserve"> </w:t>
      </w:r>
      <w:r w:rsidRPr="00935500">
        <w:t xml:space="preserve">(SI </w:t>
      </w:r>
      <w:r w:rsidR="00B573D6">
        <w:t>F</w:t>
      </w:r>
      <w:r w:rsidRPr="00935500">
        <w:t>igure 8, 9, &amp; 10).</w:t>
      </w:r>
      <w:r w:rsidR="007C6EDC" w:rsidRPr="007C6EDC">
        <w:rPr>
          <w:vertAlign w:val="superscript"/>
        </w:rPr>
        <w:t xml:space="preserve"> </w:t>
      </w:r>
      <w:r w:rsidR="007C6EDC">
        <w:rPr>
          <w:vertAlign w:val="superscript"/>
        </w:rPr>
        <w:fldChar w:fldCharType="begin"/>
      </w:r>
      <w:r w:rsidR="007C6EDC">
        <w:rPr>
          <w:vertAlign w:val="superscript"/>
        </w:rPr>
        <w:instrText xml:space="preserve"> ADDIN ZOTERO_ITEM CSL_CITATION {"citationID":"L1omjegr","properties":{"formattedCitation":"\\super 50\\nosupersub{}","plainCitation":"50","noteIndex":0},"citationItems":[{"id":2286,"uris":["http://zotero.org/users/4485201/items/55724M8N"],"itemData":{"id":2286,"type":"article-journal","abstract":"The structure of a tRNA has been determined by isomorphous replacement. Some of the interactions which maintain the tertiary structure are of a novel type. Our model differs significantly from one which has recently been proposed.","container-title":"Nature","DOI":"10.1038/250546a0","ISSN":"1476-4687","issue":"5467","language":"en","license":"1974 Nature Publishing Group","note":"number: 5467\npublisher: Nature Publishing Group","page":"546-551","source":"www.nature.com","title":"Structure of yeast phenylalanine tRNA at 3 Å resolution","volume":"250","author":[{"family":"Robertus","given":"J. D."},{"family":"Ladner","given":"Jane E."},{"family":"Finch","given":"J. T."},{"family":"Rhodes","given":"Daniela"},{"family":"Brown","given":"R. S."},{"family":"Clark","given":"B. F. C."},{"family":"Klug","given":"A."}],"issued":{"date-parts":[["1974",8]]}}}],"schema":"https://github.com/citation-style-language/schema/raw/master/csl-citation.json"} </w:instrText>
      </w:r>
      <w:r w:rsidR="007C6EDC">
        <w:rPr>
          <w:vertAlign w:val="superscript"/>
        </w:rPr>
        <w:fldChar w:fldCharType="separate"/>
      </w:r>
      <w:r w:rsidR="007C6EDC" w:rsidRPr="001D529D">
        <w:rPr>
          <w:szCs w:val="24"/>
          <w:vertAlign w:val="superscript"/>
        </w:rPr>
        <w:t>50</w:t>
      </w:r>
      <w:r w:rsidR="007C6EDC">
        <w:rPr>
          <w:vertAlign w:val="superscript"/>
        </w:rPr>
        <w:fldChar w:fldCharType="end"/>
      </w:r>
      <w:r w:rsidRPr="00935500">
        <w:t xml:space="preserve"> We inspected the crystal structure</w:t>
      </w:r>
      <w:r w:rsidR="00422014">
        <w:t>s</w:t>
      </w:r>
      <w:r w:rsidRPr="00935500">
        <w:t xml:space="preserve"> of these two RNAs</w:t>
      </w:r>
      <w:r w:rsidR="00C47A5D">
        <w:t>,</w:t>
      </w:r>
      <w:r w:rsidRPr="00935500">
        <w:t xml:space="preserve"> plus the original guanine aptamer</w:t>
      </w:r>
      <w:r w:rsidR="00C47A5D">
        <w:t>,</w:t>
      </w:r>
      <w:r w:rsidRPr="00935500">
        <w:t xml:space="preserve"> and manually classified each residue as single</w:t>
      </w:r>
      <w:r w:rsidR="009872C2">
        <w:t>-</w:t>
      </w:r>
      <w:r w:rsidRPr="00935500">
        <w:t>stranded (SS), meaning that the base was not participating in hydrogen bonding interactions with other residues, non-canonical (NC), meaning that the base was forming non-canonical hydrogen bonding interactions with other residues in the tertiary structure, and Watson-Crick (WC), meaning that the base was in a helix comp</w:t>
      </w:r>
      <w:r w:rsidR="00422014">
        <w:t>ris</w:t>
      </w:r>
      <w:r w:rsidRPr="00935500">
        <w:t xml:space="preserve">ed mostly of Watson-Crick base pairs (SI </w:t>
      </w:r>
      <w:r w:rsidR="00B573D6">
        <w:t>T</w:t>
      </w:r>
      <w:r w:rsidRPr="00935500">
        <w:t>able 7). Rates of ILP were then analyzed in box plots (Figure 3D-F).</w:t>
      </w:r>
    </w:p>
    <w:p w14:paraId="5E0EA23E" w14:textId="2EE1C5F4" w:rsidR="00935500" w:rsidRPr="00935500" w:rsidRDefault="00935500" w:rsidP="00F81B12">
      <w:pPr>
        <w:pStyle w:val="TAMainText"/>
      </w:pPr>
      <w:r w:rsidRPr="00935500">
        <w:t>We begin box</w:t>
      </w:r>
      <w:r w:rsidR="00732020">
        <w:t>-</w:t>
      </w:r>
      <w:r w:rsidRPr="00935500">
        <w:t>plot analysis with the guanine aptamer (Figure 3D). We had data for 3 single</w:t>
      </w:r>
      <w:r w:rsidR="00732020">
        <w:t>-</w:t>
      </w:r>
      <w:r w:rsidRPr="00935500">
        <w:t>stranded nucleotides without accompanying non-canonical hydrogen bonding interactions. We observed</w:t>
      </w:r>
      <w:r w:rsidR="00422014">
        <w:t xml:space="preserve"> </w:t>
      </w:r>
      <w:r w:rsidRPr="00935500">
        <w:t>decreased degradation rates at the single stranded (SS) nucleotides in 2 mM free Mg</w:t>
      </w:r>
      <w:r w:rsidRPr="00935500">
        <w:rPr>
          <w:vertAlign w:val="superscript"/>
        </w:rPr>
        <w:t>2+</w:t>
      </w:r>
      <w:r w:rsidRPr="00935500">
        <w:t>, Eco80, NTPCM, and WMCM, in comparison to the 25 mM free Mg</w:t>
      </w:r>
      <w:r w:rsidRPr="00935500">
        <w:rPr>
          <w:vertAlign w:val="superscript"/>
        </w:rPr>
        <w:t>2+</w:t>
      </w:r>
      <w:r w:rsidRPr="00935500">
        <w:t xml:space="preserve"> condition. Likewise, we observed an overall decrease in </w:t>
      </w:r>
      <w:r w:rsidRPr="00935500">
        <w:t xml:space="preserve">reactivity </w:t>
      </w:r>
      <w:r w:rsidR="00422014" w:rsidRPr="00935500">
        <w:t>for nucleotides involved in non-canonical tertiary interactions (NC)</w:t>
      </w:r>
      <w:r w:rsidR="00422014">
        <w:t xml:space="preserve"> </w:t>
      </w:r>
      <w:r w:rsidRPr="00935500">
        <w:t>in 2 mM free Mg</w:t>
      </w:r>
      <w:r w:rsidRPr="00935500">
        <w:rPr>
          <w:vertAlign w:val="superscript"/>
        </w:rPr>
        <w:t>2+</w:t>
      </w:r>
      <w:r w:rsidRPr="00935500">
        <w:t>, Eco80, NTPCM, and WMCM in comparison to the 25 mM free Mg</w:t>
      </w:r>
      <w:r w:rsidRPr="00935500">
        <w:rPr>
          <w:vertAlign w:val="superscript"/>
        </w:rPr>
        <w:t>2+</w:t>
      </w:r>
      <w:r w:rsidRPr="00935500">
        <w:t xml:space="preserve"> condition. In contrast, degradation rates for nucleotides participating in Watson-Crick base pairing interactions were independent of solution conditions. Thus, we observed a trend of protection from degradation in artificial cytoplasm</w:t>
      </w:r>
      <w:r w:rsidR="00422014">
        <w:t xml:space="preserve"> for SS and NC bases specifically</w:t>
      </w:r>
      <w:r w:rsidRPr="00935500">
        <w:t>, even with similar amounts of total Mg</w:t>
      </w:r>
      <w:r w:rsidRPr="00935500">
        <w:rPr>
          <w:vertAlign w:val="superscript"/>
        </w:rPr>
        <w:t>2+</w:t>
      </w:r>
      <w:r w:rsidRPr="00935500">
        <w:t xml:space="preserve"> in solution as the 25 mM free Mg</w:t>
      </w:r>
      <w:r w:rsidRPr="00935500">
        <w:rPr>
          <w:vertAlign w:val="superscript"/>
        </w:rPr>
        <w:t>2+</w:t>
      </w:r>
      <w:r w:rsidRPr="00935500">
        <w:t xml:space="preserve"> condition.</w:t>
      </w:r>
    </w:p>
    <w:p w14:paraId="72730986" w14:textId="407A6ACC" w:rsidR="00935500" w:rsidRPr="00935500" w:rsidRDefault="00935500" w:rsidP="00F81B12">
      <w:pPr>
        <w:pStyle w:val="TAMainText"/>
      </w:pPr>
      <w:r w:rsidRPr="00935500">
        <w:t xml:space="preserve">We repeated our degradation assay with the </w:t>
      </w:r>
      <w:r w:rsidR="00422014">
        <w:t>self-</w:t>
      </w:r>
      <w:r w:rsidRPr="00935500">
        <w:t>cleaved</w:t>
      </w:r>
      <w:r w:rsidR="00422014">
        <w:t xml:space="preserve"> </w:t>
      </w:r>
      <w:r w:rsidRPr="00935500">
        <w:t>CPEB3 ribozyme and yeast tRNA</w:t>
      </w:r>
      <w:r w:rsidRPr="00935500">
        <w:rPr>
          <w:vertAlign w:val="superscript"/>
        </w:rPr>
        <w:t>phe</w:t>
      </w:r>
      <w:r w:rsidRPr="00935500">
        <w:t xml:space="preserve">, to test </w:t>
      </w:r>
      <w:r w:rsidR="000E3415">
        <w:t>if the</w:t>
      </w:r>
      <w:r w:rsidRPr="00935500">
        <w:t xml:space="preserve"> </w:t>
      </w:r>
      <w:r w:rsidR="000E3415">
        <w:t xml:space="preserve">protection from </w:t>
      </w:r>
      <w:r w:rsidRPr="00935500">
        <w:t xml:space="preserve">degradation in artificial cytoplasm was broadly applicable (SI </w:t>
      </w:r>
      <w:r w:rsidR="00B573D6">
        <w:t>F</w:t>
      </w:r>
      <w:r w:rsidRPr="00935500">
        <w:t>igure 8, 9, &amp; 10). For the cleaved-CPEB3 ribozyme, degradation rates at single-stranded residues were reduced in 2 mM free Mg</w:t>
      </w:r>
      <w:r w:rsidRPr="00935500">
        <w:rPr>
          <w:vertAlign w:val="superscript"/>
        </w:rPr>
        <w:t>2+</w:t>
      </w:r>
      <w:r w:rsidRPr="00935500">
        <w:t>, Eco80, and NTPCM conditions in comparison to the 25 mM free Mg</w:t>
      </w:r>
      <w:r w:rsidRPr="00935500">
        <w:rPr>
          <w:vertAlign w:val="superscript"/>
        </w:rPr>
        <w:t>2+</w:t>
      </w:r>
      <w:r w:rsidRPr="00935500">
        <w:t xml:space="preserve"> condition (Figure 3E). Interestingly, the degradation rates of single-stranded residues recovered in WMCM, indicating that degradation rates </w:t>
      </w:r>
      <w:r w:rsidR="00062BEE">
        <w:t>we</w:t>
      </w:r>
      <w:r w:rsidRPr="00935500">
        <w:t>re partially dependent on the strength of Mg</w:t>
      </w:r>
      <w:r w:rsidRPr="00935500">
        <w:rPr>
          <w:vertAlign w:val="superscript"/>
        </w:rPr>
        <w:t>2+</w:t>
      </w:r>
      <w:r w:rsidRPr="00935500">
        <w:t xml:space="preserve"> chelation. Likewise, the degradation rates for residues that </w:t>
      </w:r>
      <w:r w:rsidR="00683DE0">
        <w:t>we</w:t>
      </w:r>
      <w:r w:rsidRPr="00935500">
        <w:t>re predicted to participate in non-canonical tertiary contacts were reduced in 2 mM free Mg</w:t>
      </w:r>
      <w:r w:rsidRPr="00935500">
        <w:rPr>
          <w:vertAlign w:val="superscript"/>
        </w:rPr>
        <w:t>2+</w:t>
      </w:r>
      <w:r w:rsidRPr="00935500">
        <w:t>, Eco80, and NTPCM</w:t>
      </w:r>
      <w:r w:rsidR="000E3415">
        <w:t>,</w:t>
      </w:r>
      <w:r w:rsidRPr="00935500">
        <w:t xml:space="preserve"> but not WMCM, in comparison to the 25 mM free Mg</w:t>
      </w:r>
      <w:r w:rsidRPr="00935500">
        <w:rPr>
          <w:vertAlign w:val="superscript"/>
        </w:rPr>
        <w:t>2+</w:t>
      </w:r>
      <w:r w:rsidRPr="00935500">
        <w:t xml:space="preserve"> condition, further indicating that degradation rates </w:t>
      </w:r>
      <w:r w:rsidR="00062BEE">
        <w:t>we</w:t>
      </w:r>
      <w:r w:rsidRPr="00935500">
        <w:t>re dependent on the strength of Mg</w:t>
      </w:r>
      <w:r w:rsidRPr="00935500">
        <w:rPr>
          <w:vertAlign w:val="superscript"/>
        </w:rPr>
        <w:t>2+</w:t>
      </w:r>
      <w:r w:rsidRPr="00935500">
        <w:t xml:space="preserve"> chelation. Degradation rates were similar for nucleotides participating in Watson-Crick base-pairs between all conditions.</w:t>
      </w:r>
    </w:p>
    <w:p w14:paraId="42415430" w14:textId="2E7B460F" w:rsidR="00935500" w:rsidRPr="00935500" w:rsidRDefault="00935500" w:rsidP="00F81B12">
      <w:pPr>
        <w:pStyle w:val="TAMainText"/>
      </w:pPr>
      <w:r w:rsidRPr="00935500">
        <w:t>Yeast tRNA</w:t>
      </w:r>
      <w:r w:rsidRPr="00935500">
        <w:rPr>
          <w:vertAlign w:val="superscript"/>
        </w:rPr>
        <w:t>phe</w:t>
      </w:r>
      <w:r w:rsidRPr="00935500">
        <w:t xml:space="preserve"> exhibits almost no in-line degradation except for the single</w:t>
      </w:r>
      <w:r w:rsidR="00732020">
        <w:t>-</w:t>
      </w:r>
      <w:r w:rsidRPr="00935500">
        <w:t xml:space="preserve">stranded nucleotides in the P3 stem loop, termed the anticodon loop (SI </w:t>
      </w:r>
      <w:r w:rsidR="00B573D6">
        <w:t>F</w:t>
      </w:r>
      <w:r w:rsidRPr="00935500">
        <w:t xml:space="preserve">igure </w:t>
      </w:r>
      <w:r w:rsidR="00062BEE">
        <w:t>10</w:t>
      </w:r>
      <w:r w:rsidRPr="00935500">
        <w:t>D</w:t>
      </w:r>
      <w:r w:rsidR="00FD5268">
        <w:t xml:space="preserve">). </w:t>
      </w:r>
      <w:r w:rsidRPr="00935500">
        <w:t>Single</w:t>
      </w:r>
      <w:r w:rsidR="00732020">
        <w:t>-</w:t>
      </w:r>
      <w:r w:rsidRPr="00935500">
        <w:t>stranded nucleotides showed reduced degradation rates in the 2 mM free Mg</w:t>
      </w:r>
      <w:r w:rsidRPr="00935500">
        <w:rPr>
          <w:vertAlign w:val="superscript"/>
        </w:rPr>
        <w:t>2+</w:t>
      </w:r>
      <w:r w:rsidRPr="00935500">
        <w:t>, Eco80, and NTPCM conditions in comparison to the 25 mM free</w:t>
      </w:r>
      <w:r w:rsidR="007C6EDC" w:rsidRPr="007C6EDC">
        <w:t xml:space="preserve"> </w:t>
      </w:r>
      <w:r w:rsidR="007C6EDC" w:rsidRPr="00935500">
        <w:t>Mg</w:t>
      </w:r>
      <w:r w:rsidR="007C6EDC" w:rsidRPr="00935500">
        <w:rPr>
          <w:vertAlign w:val="superscript"/>
        </w:rPr>
        <w:t>2+</w:t>
      </w:r>
      <w:r w:rsidRPr="00935500">
        <w:t xml:space="preserve"> condition, and degradation rates recovered in WMCM</w:t>
      </w:r>
      <w:r w:rsidR="00943E3A" w:rsidRPr="00935500">
        <w:t xml:space="preserve"> (Figure 3</w:t>
      </w:r>
      <w:r w:rsidR="00943E3A">
        <w:t>F</w:t>
      </w:r>
      <w:r w:rsidR="00943E3A" w:rsidRPr="00935500">
        <w:t>)</w:t>
      </w:r>
      <w:r w:rsidRPr="00935500">
        <w:t xml:space="preserve">. Degradation rates were constant across conditions for nucleotides that form Watson-Crick base pairs and non-canonical contacts, which is different than the increased degradation observed for nucleotides that form non-canonical </w:t>
      </w:r>
      <w:r w:rsidR="00F126DF">
        <w:t>contacts</w:t>
      </w:r>
      <w:r w:rsidRPr="00935500">
        <w:t xml:space="preserve"> in the guanine riboswitch aptamer and the CPEB3 ribozyme. One possible explanation is that the tertiary structure of tRNA</w:t>
      </w:r>
      <w:r w:rsidRPr="00935500">
        <w:rPr>
          <w:vertAlign w:val="superscript"/>
        </w:rPr>
        <w:t>phe</w:t>
      </w:r>
      <w:r w:rsidRPr="00935500">
        <w:t xml:space="preserve"> </w:t>
      </w:r>
      <w:r w:rsidR="00943E3A">
        <w:t>is</w:t>
      </w:r>
      <w:r w:rsidRPr="00935500">
        <w:t xml:space="preserve"> less dynamic than the tertiary structure of the guanine riboswitch aptamer and the CPEB3 ribozyme, thus reducing the degradation rates in regions that participate in non-canonical tertiary interactions to the baseline levels.</w:t>
      </w:r>
    </w:p>
    <w:p w14:paraId="5F478EAD" w14:textId="6EC12EB8" w:rsidR="00935500" w:rsidRPr="00935500" w:rsidRDefault="00F126DF" w:rsidP="00F81B12">
      <w:pPr>
        <w:pStyle w:val="TAMainText"/>
      </w:pPr>
      <w:r>
        <w:t>O</w:t>
      </w:r>
      <w:r w:rsidR="00935500" w:rsidRPr="00935500">
        <w:t>verall, the in-line degradation assay indicated that Eco80 and NTPCM protect RNA from Mg</w:t>
      </w:r>
      <w:r w:rsidR="00935500" w:rsidRPr="00935500">
        <w:rPr>
          <w:vertAlign w:val="superscript"/>
        </w:rPr>
        <w:t>2+</w:t>
      </w:r>
      <w:r w:rsidR="00732020" w:rsidRPr="00732020">
        <w:t>-</w:t>
      </w:r>
      <w:r w:rsidR="00935500" w:rsidRPr="00935500">
        <w:t>OH</w:t>
      </w:r>
      <w:r w:rsidR="00935500" w:rsidRPr="00935500">
        <w:rPr>
          <w:vertAlign w:val="superscript"/>
        </w:rPr>
        <w:t>-</w:t>
      </w:r>
      <w:r w:rsidR="00935500" w:rsidRPr="00935500">
        <w:t>-mediated degradation in structural regions that are susceptible to in-line cleavage, even though both artificial cytoplasms have relatively high concentrations of total Mg</w:t>
      </w:r>
      <w:r w:rsidR="00935500" w:rsidRPr="00935500">
        <w:rPr>
          <w:vertAlign w:val="superscript"/>
        </w:rPr>
        <w:t>2+</w:t>
      </w:r>
      <w:r w:rsidR="00935500" w:rsidRPr="00935500">
        <w:t>. WMCM show</w:t>
      </w:r>
      <w:r w:rsidR="00062BEE">
        <w:t>ed</w:t>
      </w:r>
      <w:r w:rsidR="00935500" w:rsidRPr="00935500">
        <w:t xml:space="preserve"> an intermediate effect between the high degradation rates in the 25 mM free Mg</w:t>
      </w:r>
      <w:r w:rsidR="00935500" w:rsidRPr="00935500">
        <w:rPr>
          <w:vertAlign w:val="superscript"/>
        </w:rPr>
        <w:t>2+</w:t>
      </w:r>
      <w:r w:rsidR="00935500" w:rsidRPr="00935500">
        <w:t xml:space="preserve"> condition and the low degradation rates in 2 mM free Mg</w:t>
      </w:r>
      <w:r w:rsidR="00935500" w:rsidRPr="000A1506">
        <w:rPr>
          <w:vertAlign w:val="superscript"/>
        </w:rPr>
        <w:t>2+</w:t>
      </w:r>
      <w:r w:rsidR="00935500" w:rsidRPr="00935500">
        <w:t>, Eco80, and NTPCM</w:t>
      </w:r>
      <w:r w:rsidR="00062BEE">
        <w:t xml:space="preserve"> conditions</w:t>
      </w:r>
      <w:r w:rsidR="00935500" w:rsidRPr="00935500">
        <w:t xml:space="preserve">, indicating that degradation rates </w:t>
      </w:r>
      <w:r w:rsidR="00062BEE">
        <w:t>we</w:t>
      </w:r>
      <w:r w:rsidR="00935500" w:rsidRPr="00935500">
        <w:t>re dependent on Mg</w:t>
      </w:r>
      <w:r w:rsidR="00935500" w:rsidRPr="00935500">
        <w:rPr>
          <w:vertAlign w:val="superscript"/>
        </w:rPr>
        <w:t>2+</w:t>
      </w:r>
      <w:r w:rsidR="00732020">
        <w:t>-</w:t>
      </w:r>
      <w:r w:rsidR="00935500" w:rsidRPr="00935500">
        <w:t>chelation strength (see Discussion).</w:t>
      </w:r>
    </w:p>
    <w:p w14:paraId="57396980" w14:textId="7ED146DE" w:rsidR="00935500" w:rsidRPr="00F81B12" w:rsidRDefault="00935500" w:rsidP="00F81B12">
      <w:pPr>
        <w:pStyle w:val="TAMainText"/>
        <w:rPr>
          <w:i/>
          <w:iCs/>
        </w:rPr>
      </w:pPr>
      <w:r w:rsidRPr="00F81B12">
        <w:rPr>
          <w:i/>
          <w:iCs/>
        </w:rPr>
        <w:t>Eco80 support</w:t>
      </w:r>
      <w:r w:rsidR="00943E3A" w:rsidRPr="00F81B12">
        <w:rPr>
          <w:i/>
          <w:iCs/>
        </w:rPr>
        <w:t>s</w:t>
      </w:r>
      <w:r w:rsidRPr="00F81B12">
        <w:rPr>
          <w:i/>
          <w:iCs/>
        </w:rPr>
        <w:t xml:space="preserve"> RNA catalysis</w:t>
      </w:r>
    </w:p>
    <w:p w14:paraId="5091277E" w14:textId="68C4D36C" w:rsidR="00935500" w:rsidRDefault="00935500" w:rsidP="00F81B12">
      <w:pPr>
        <w:pStyle w:val="TAMainText"/>
      </w:pPr>
      <w:r w:rsidRPr="00935500">
        <w:t xml:space="preserve">Weak </w:t>
      </w:r>
      <w:proofErr w:type="gramStart"/>
      <w:r w:rsidRPr="00935500">
        <w:t>metabolite-chelated</w:t>
      </w:r>
      <w:proofErr w:type="gramEnd"/>
      <w:r w:rsidRPr="00935500">
        <w:t xml:space="preserve"> Mg</w:t>
      </w:r>
      <w:r w:rsidRPr="00935500">
        <w:rPr>
          <w:vertAlign w:val="superscript"/>
        </w:rPr>
        <w:t>2+</w:t>
      </w:r>
      <w:r w:rsidRPr="00935500">
        <w:t xml:space="preserve"> is known to promote catalysis by ribozymes. For example, CPEB3</w:t>
      </w:r>
      <w:r w:rsidR="00C3388F">
        <w:t xml:space="preserve"> </w:t>
      </w:r>
      <w:r w:rsidRPr="00935500">
        <w:t xml:space="preserve">ribozyme catalysis is enhanced </w:t>
      </w:r>
      <w:r w:rsidR="00943E3A">
        <w:t>~</w:t>
      </w:r>
      <w:r w:rsidRPr="00935500">
        <w:t xml:space="preserve">1.6-fold by </w:t>
      </w:r>
      <w:r w:rsidR="006D2F6D">
        <w:t xml:space="preserve">an estimated </w:t>
      </w:r>
      <w:r w:rsidRPr="00935500">
        <w:t>2 mM free Mg</w:t>
      </w:r>
      <w:r w:rsidRPr="00935500">
        <w:rPr>
          <w:vertAlign w:val="superscript"/>
        </w:rPr>
        <w:t>2+</w:t>
      </w:r>
      <w:r w:rsidRPr="00935500">
        <w:t xml:space="preserve"> in solution with 11.3 mM glutamate-chelated Mg</w:t>
      </w:r>
      <w:r w:rsidRPr="000A1506">
        <w:rPr>
          <w:vertAlign w:val="superscript"/>
        </w:rPr>
        <w:t>2+</w:t>
      </w:r>
      <w:r w:rsidRPr="00935500">
        <w:t>, in comparison to catalysis in 2 mM free Mg</w:t>
      </w:r>
      <w:r w:rsidRPr="00935500">
        <w:rPr>
          <w:vertAlign w:val="superscript"/>
        </w:rPr>
        <w:t>2+</w:t>
      </w:r>
      <w:r w:rsidRPr="00935500">
        <w:t xml:space="preserve"> alone.</w:t>
      </w:r>
      <w:r w:rsidRPr="00935500">
        <w:fldChar w:fldCharType="begin"/>
      </w:r>
      <w:r w:rsidR="001D529D">
        <w:instrText xml:space="preserve"> ADDIN ZOTERO_ITEM CSL_CITATION {"citationID":"a5lmslneig","properties":{"formattedCitation":"\\super 23\\nosupersub{}","plainCitation":"23","noteIndex":0},"citationItems":[{"id":361,"uris":["http://zotero.org/users/4485201/items/K6BB67AV"],"itemData":{"id":361,"type":"article-journal","abstract":"The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001D529D" w:rsidRPr="001D529D">
        <w:rPr>
          <w:szCs w:val="24"/>
          <w:vertAlign w:val="superscript"/>
        </w:rPr>
        <w:t>23</w:t>
      </w:r>
      <w:r w:rsidRPr="00935500">
        <w:fldChar w:fldCharType="end"/>
      </w:r>
      <w:r w:rsidRPr="00935500">
        <w:t xml:space="preserve"> Thus, we </w:t>
      </w:r>
      <w:r w:rsidRPr="00935500">
        <w:lastRenderedPageBreak/>
        <w:t>hypothesized that Eco80 metabolites would also promote CPEB3 catalysis.</w:t>
      </w:r>
    </w:p>
    <w:p w14:paraId="0AAFD101" w14:textId="612F1985" w:rsidR="003E26FC" w:rsidRPr="003E26FC" w:rsidRDefault="00935500" w:rsidP="00F81B12">
      <w:pPr>
        <w:pStyle w:val="TAMainText"/>
        <w:rPr>
          <w:b/>
          <w:bCs/>
        </w:rPr>
      </w:pPr>
      <w:r w:rsidRPr="00935500">
        <w:t>We compared CPEB3</w:t>
      </w:r>
      <w:r w:rsidR="00C3388F">
        <w:t xml:space="preserve"> </w:t>
      </w:r>
      <w:r w:rsidRPr="00935500">
        <w:t>ribozyme cleavage rates in 2 mM free Mg</w:t>
      </w:r>
      <w:r w:rsidRPr="00935500">
        <w:rPr>
          <w:vertAlign w:val="superscript"/>
        </w:rPr>
        <w:t>2+</w:t>
      </w:r>
      <w:r w:rsidRPr="00935500">
        <w:t xml:space="preserve"> and 25 mM free Mg</w:t>
      </w:r>
      <w:r w:rsidRPr="00935500">
        <w:rPr>
          <w:vertAlign w:val="superscript"/>
        </w:rPr>
        <w:t>2+</w:t>
      </w:r>
      <w:r w:rsidRPr="00935500">
        <w:t xml:space="preserve"> to Eco80, NTPCM, and WMCM containing enough total Mg</w:t>
      </w:r>
      <w:r w:rsidRPr="00935500">
        <w:rPr>
          <w:vertAlign w:val="superscript"/>
        </w:rPr>
        <w:t>2+</w:t>
      </w:r>
      <w:r w:rsidRPr="00935500">
        <w:t xml:space="preserve"> to produce 2 mM free Mg</w:t>
      </w:r>
      <w:r w:rsidRPr="00935500">
        <w:rPr>
          <w:vertAlign w:val="superscript"/>
        </w:rPr>
        <w:t>2+</w:t>
      </w:r>
      <w:r w:rsidRPr="00935500">
        <w:t xml:space="preserve"> (Table 2).</w:t>
      </w:r>
      <w:r w:rsidR="00073BDC">
        <w:t xml:space="preserve"> All conditions contain</w:t>
      </w:r>
      <w:r w:rsidR="00535F20">
        <w:t>ed</w:t>
      </w:r>
      <w:r w:rsidR="00073BDC">
        <w:t xml:space="preserve"> 240 mM Na</w:t>
      </w:r>
      <w:r w:rsidR="00073BDC" w:rsidRPr="00073BDC">
        <w:rPr>
          <w:vertAlign w:val="superscript"/>
        </w:rPr>
        <w:t>+</w:t>
      </w:r>
      <w:r w:rsidR="00073BDC">
        <w:t xml:space="preserve"> and 140 mM K</w:t>
      </w:r>
      <w:r w:rsidR="00073BDC" w:rsidRPr="00073BDC">
        <w:rPr>
          <w:vertAlign w:val="superscript"/>
        </w:rPr>
        <w:t>+</w:t>
      </w:r>
      <w:r w:rsidR="00073BDC">
        <w:t>.</w:t>
      </w:r>
      <w:r w:rsidRPr="00935500">
        <w:t xml:space="preserve"> Briefly, we purified full length CPEB3 ribozyme (Figure 4A), incubated </w:t>
      </w:r>
      <w:r w:rsidR="00943E3A">
        <w:t>it</w:t>
      </w:r>
      <w:r w:rsidRPr="00935500">
        <w:t xml:space="preserve"> in artificial cytoplasm, fractionated time points on a denaturing acrylamide gel, and calculated the fraction cleaved from the relative intensity of cleaved and </w:t>
      </w:r>
      <w:proofErr w:type="spellStart"/>
      <w:r w:rsidRPr="00935500">
        <w:t>uncleaved</w:t>
      </w:r>
      <w:proofErr w:type="spellEnd"/>
      <w:r w:rsidRPr="00935500">
        <w:t xml:space="preserve"> RNA bands (SI Figure 11). </w:t>
      </w:r>
      <w:r w:rsidR="00053A45">
        <w:t>The f</w:t>
      </w:r>
      <w:r w:rsidRPr="00935500">
        <w:t>raction cleaved as a function of time</w:t>
      </w:r>
      <w:r w:rsidR="0046413D">
        <w:t xml:space="preserve"> </w:t>
      </w:r>
      <w:r w:rsidRPr="00935500">
        <w:t>was fit to a single</w:t>
      </w:r>
      <w:r w:rsidR="00732020">
        <w:t>-</w:t>
      </w:r>
      <w:r w:rsidRPr="00935500">
        <w:t>exponential equation to estimate the reaction rate constant (Figure 4B).</w:t>
      </w:r>
      <w:r w:rsidR="003E26FC" w:rsidRPr="007A6844">
        <w:t xml:space="preserve"> </w:t>
      </w:r>
    </w:p>
    <w:p w14:paraId="33BF1DB6" w14:textId="333D5F7B" w:rsidR="00935500" w:rsidRDefault="00943E3A" w:rsidP="00F81B12">
      <w:pPr>
        <w:pStyle w:val="TAMainText"/>
      </w:pPr>
      <w:r>
        <w:t>I</w:t>
      </w:r>
      <w:r w:rsidRPr="00935500">
        <w:t>n comparison to the 2 mM free Mg</w:t>
      </w:r>
      <w:r w:rsidRPr="00935500">
        <w:rPr>
          <w:vertAlign w:val="superscript"/>
        </w:rPr>
        <w:t>2+</w:t>
      </w:r>
      <w:r w:rsidRPr="00935500">
        <w:t xml:space="preserve"> control</w:t>
      </w:r>
      <w:r>
        <w:t>,</w:t>
      </w:r>
      <w:r w:rsidRPr="00935500">
        <w:t xml:space="preserve"> </w:t>
      </w:r>
      <w:r w:rsidR="00935500" w:rsidRPr="00935500">
        <w:t xml:space="preserve">CPEB3 ribozyme catalysis was </w:t>
      </w:r>
      <w:r>
        <w:t xml:space="preserve">modestly </w:t>
      </w:r>
      <w:r w:rsidR="00935500" w:rsidRPr="00935500">
        <w:t xml:space="preserve">reduced in all conditions (Figure 4C). Surprisingly, CPEB3 catalysis was reduced in Eco80 </w:t>
      </w:r>
      <w:r w:rsidR="007C6EDC">
        <w:t xml:space="preserve">by </w:t>
      </w:r>
      <w:r>
        <w:t>~</w:t>
      </w:r>
      <w:r w:rsidR="00935500" w:rsidRPr="00935500">
        <w:t>1/2 in comparison to the 2 mM free Mg</w:t>
      </w:r>
      <w:r w:rsidR="00935500" w:rsidRPr="00935500">
        <w:rPr>
          <w:vertAlign w:val="superscript"/>
        </w:rPr>
        <w:t>2+</w:t>
      </w:r>
      <w:r w:rsidR="00935500" w:rsidRPr="00935500">
        <w:t xml:space="preserve"> control, despite the 31.6 mM total Mg</w:t>
      </w:r>
      <w:r w:rsidR="00935500" w:rsidRPr="00935500">
        <w:rPr>
          <w:vertAlign w:val="superscript"/>
        </w:rPr>
        <w:t>2+</w:t>
      </w:r>
      <w:r w:rsidR="00935500" w:rsidRPr="00935500">
        <w:t xml:space="preserve"> in Eco80. CPEB3 catalysis was reduced by </w:t>
      </w:r>
      <w:r>
        <w:t>~</w:t>
      </w:r>
      <w:r w:rsidR="00935500" w:rsidRPr="00935500">
        <w:t>1/3 in NTPCM in comparison to the 2 mM free Mg</w:t>
      </w:r>
      <w:r w:rsidR="00935500" w:rsidRPr="00935500">
        <w:rPr>
          <w:vertAlign w:val="superscript"/>
        </w:rPr>
        <w:t>2+</w:t>
      </w:r>
      <w:r w:rsidR="00935500" w:rsidRPr="00935500">
        <w:t xml:space="preserve"> control, </w:t>
      </w:r>
      <w:proofErr w:type="gramStart"/>
      <w:r w:rsidR="00935500" w:rsidRPr="00935500">
        <w:t>an</w:t>
      </w:r>
      <w:proofErr w:type="gramEnd"/>
      <w:r w:rsidR="00935500" w:rsidRPr="00935500">
        <w:t xml:space="preserve"> </w:t>
      </w:r>
      <w:r>
        <w:t>slightly</w:t>
      </w:r>
      <w:r w:rsidR="00935500" w:rsidRPr="00935500">
        <w:t xml:space="preserve"> stronger </w:t>
      </w:r>
      <w:r>
        <w:t>inhibitory effect</w:t>
      </w:r>
      <w:r w:rsidR="00935500" w:rsidRPr="00935500">
        <w:t xml:space="preserve"> than Eco80. In contrast, CPEB3 catalysis was enhanced </w:t>
      </w:r>
      <w:r>
        <w:t>~</w:t>
      </w:r>
      <w:r w:rsidR="00935500" w:rsidRPr="00935500">
        <w:t>1.3 fold in WMCM, similar to the enhancement observed for glutamate-chelated Mg</w:t>
      </w:r>
      <w:r w:rsidR="00935500" w:rsidRPr="00935500">
        <w:rPr>
          <w:vertAlign w:val="superscript"/>
        </w:rPr>
        <w:t>2+</w:t>
      </w:r>
      <w:r w:rsidR="00935500" w:rsidRPr="00935500">
        <w:t>.</w:t>
      </w:r>
      <w:r w:rsidR="003E26FC">
        <w:fldChar w:fldCharType="begin"/>
      </w:r>
      <w:r w:rsidR="001D529D">
        <w:instrText xml:space="preserve"> ADDIN ZOTERO_ITEM CSL_CITATION {"citationID":"dccQgsC9","properties":{"formattedCitation":"\\super 23\\nosupersub{}","plainCitation":"23","noteIndex":0},"citationItems":[{"id":361,"uris":["http://zotero.org/users/4485201/items/K6BB67AV"],"itemData":{"id":361,"type":"article-journal","abstract":"The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003E26FC">
        <w:fldChar w:fldCharType="separate"/>
      </w:r>
      <w:r w:rsidR="001D529D" w:rsidRPr="001D529D">
        <w:rPr>
          <w:szCs w:val="24"/>
          <w:vertAlign w:val="superscript"/>
        </w:rPr>
        <w:t>23</w:t>
      </w:r>
      <w:r w:rsidR="003E26FC">
        <w:fldChar w:fldCharType="end"/>
      </w:r>
      <w:r w:rsidR="00935500" w:rsidRPr="00935500">
        <w:t xml:space="preserve"> In summary, Eco80 support</w:t>
      </w:r>
      <w:r>
        <w:t>s</w:t>
      </w:r>
      <w:r w:rsidR="00935500" w:rsidRPr="00935500">
        <w:t xml:space="preserve"> RNA catalysis </w:t>
      </w:r>
      <w:r>
        <w:t>albeit not in an</w:t>
      </w:r>
      <w:r w:rsidR="00935500" w:rsidRPr="00935500">
        <w:t xml:space="preserve"> enhance</w:t>
      </w:r>
      <w:r>
        <w:t>d</w:t>
      </w:r>
      <w:r w:rsidR="00935500" w:rsidRPr="00935500">
        <w:t xml:space="preserve"> </w:t>
      </w:r>
      <w:r>
        <w:t>fashion</w:t>
      </w:r>
      <w:r w:rsidR="00935500" w:rsidRPr="00935500">
        <w:t xml:space="preserve"> in comparison to the 2 mM free Mg</w:t>
      </w:r>
      <w:r w:rsidR="00935500" w:rsidRPr="00935500">
        <w:rPr>
          <w:vertAlign w:val="superscript"/>
        </w:rPr>
        <w:t>2+</w:t>
      </w:r>
      <w:r w:rsidR="00935500" w:rsidRPr="00935500">
        <w:t xml:space="preserve"> condition. CPEB3 reaction rates in Eco80 </w:t>
      </w:r>
      <w:r w:rsidR="00535F20">
        <w:t>we</w:t>
      </w:r>
      <w:r w:rsidR="00935500" w:rsidRPr="00935500">
        <w:t>re between the rates in WMCM and NTPCM. WMCM likely ha</w:t>
      </w:r>
      <w:r w:rsidR="00535F20">
        <w:t>d</w:t>
      </w:r>
      <w:r w:rsidR="00935500" w:rsidRPr="00935500">
        <w:t xml:space="preserve"> exposed Mg</w:t>
      </w:r>
      <w:r w:rsidR="00935500" w:rsidRPr="00935500">
        <w:rPr>
          <w:vertAlign w:val="superscript"/>
        </w:rPr>
        <w:t>2+</w:t>
      </w:r>
      <w:r w:rsidR="00935500" w:rsidRPr="00935500">
        <w:t xml:space="preserve"> to help fold the RNA, while NTPCM d</w:t>
      </w:r>
      <w:r w:rsidR="00535F20">
        <w:t>id</w:t>
      </w:r>
      <w:r w:rsidR="00935500" w:rsidRPr="00935500">
        <w:t xml:space="preserve"> not, and moreover may denature the RNA as per Figure 2 (see Discussion).</w:t>
      </w:r>
    </w:p>
    <w:p w14:paraId="356A99EE" w14:textId="77777777" w:rsidR="002356B3" w:rsidRDefault="002356B3" w:rsidP="002356B3">
      <w:pPr>
        <w:pStyle w:val="TAMainText"/>
      </w:pPr>
      <w:r>
        <w:rPr>
          <w:noProof/>
        </w:rPr>
        <w:drawing>
          <wp:inline distT="0" distB="0" distL="0" distR="0" wp14:anchorId="78878132" wp14:editId="01745155">
            <wp:extent cx="2926086" cy="3931928"/>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8"/>
                    <a:stretch>
                      <a:fillRect/>
                    </a:stretch>
                  </pic:blipFill>
                  <pic:spPr>
                    <a:xfrm>
                      <a:off x="0" y="0"/>
                      <a:ext cx="2926086" cy="3931928"/>
                    </a:xfrm>
                    <a:prstGeom prst="rect">
                      <a:avLst/>
                    </a:prstGeom>
                  </pic:spPr>
                </pic:pic>
              </a:graphicData>
            </a:graphic>
          </wp:inline>
        </w:drawing>
      </w:r>
    </w:p>
    <w:p w14:paraId="15161938" w14:textId="6E3ED6FD" w:rsidR="002356B3" w:rsidRPr="002356B3" w:rsidRDefault="002356B3" w:rsidP="002356B3">
      <w:pPr>
        <w:pStyle w:val="VAFigureCaption"/>
        <w:rPr>
          <w:b w:val="0"/>
          <w:bCs w:val="0"/>
        </w:rPr>
      </w:pPr>
      <w:r w:rsidRPr="007A6844">
        <w:t>Figure</w:t>
      </w:r>
      <w:r w:rsidRPr="000C319B">
        <w:t xml:space="preserve"> </w:t>
      </w:r>
      <w:proofErr w:type="gramStart"/>
      <w:r w:rsidRPr="000C319B">
        <w:t>4</w:t>
      </w:r>
      <w:r w:rsidRPr="007A6844">
        <w:rPr>
          <w:b w:val="0"/>
          <w:bCs w:val="0"/>
        </w:rPr>
        <w:t xml:space="preserve">  </w:t>
      </w:r>
      <w:r>
        <w:rPr>
          <w:b w:val="0"/>
          <w:bCs w:val="0"/>
        </w:rPr>
        <w:t>Eco</w:t>
      </w:r>
      <w:proofErr w:type="gramEnd"/>
      <w:r>
        <w:rPr>
          <w:b w:val="0"/>
          <w:bCs w:val="0"/>
        </w:rPr>
        <w:t xml:space="preserve">80 </w:t>
      </w:r>
      <w:r w:rsidRPr="007A6844">
        <w:rPr>
          <w:b w:val="0"/>
          <w:bCs w:val="0"/>
        </w:rPr>
        <w:t>support</w:t>
      </w:r>
      <w:r>
        <w:rPr>
          <w:b w:val="0"/>
          <w:bCs w:val="0"/>
        </w:rPr>
        <w:t>s</w:t>
      </w:r>
      <w:r w:rsidRPr="007A6844">
        <w:rPr>
          <w:b w:val="0"/>
          <w:bCs w:val="0"/>
        </w:rPr>
        <w:t xml:space="preserve"> CPEB3</w:t>
      </w:r>
      <w:r>
        <w:rPr>
          <w:b w:val="0"/>
          <w:bCs w:val="0"/>
        </w:rPr>
        <w:t>-</w:t>
      </w:r>
      <w:r w:rsidRPr="007A6844">
        <w:rPr>
          <w:b w:val="0"/>
          <w:bCs w:val="0"/>
        </w:rPr>
        <w:t xml:space="preserve">ribozyme catalysis. </w:t>
      </w:r>
      <w:r w:rsidRPr="007A6844">
        <w:t>(A)</w:t>
      </w:r>
      <w:r w:rsidRPr="007A6844">
        <w:rPr>
          <w:b w:val="0"/>
          <w:bCs w:val="0"/>
        </w:rPr>
        <w:t xml:space="preserve"> Secondary structure of the </w:t>
      </w:r>
      <w:proofErr w:type="spellStart"/>
      <w:r w:rsidRPr="007A6844">
        <w:rPr>
          <w:b w:val="0"/>
          <w:bCs w:val="0"/>
        </w:rPr>
        <w:t>uncleaved</w:t>
      </w:r>
      <w:proofErr w:type="spellEnd"/>
      <w:r w:rsidRPr="007A6844">
        <w:rPr>
          <w:b w:val="0"/>
          <w:bCs w:val="0"/>
        </w:rPr>
        <w:t xml:space="preserve"> CPEB3 ribozyme.</w:t>
      </w:r>
      <w:r w:rsidRPr="007A6844">
        <w:t xml:space="preserve"> (B) </w:t>
      </w:r>
      <w:r w:rsidRPr="007A6844">
        <w:rPr>
          <w:b w:val="0"/>
          <w:bCs w:val="0"/>
        </w:rPr>
        <w:t xml:space="preserve">Fraction cleaved CPEB3 as a function of time fit to a single exponential. Four technical replicates are displayed. </w:t>
      </w:r>
      <w:r>
        <w:rPr>
          <w:b w:val="0"/>
          <w:bCs w:val="0"/>
        </w:rPr>
        <w:t>The labels ‘</w:t>
      </w:r>
      <w:r w:rsidRPr="007A6844">
        <w:rPr>
          <w:b w:val="0"/>
          <w:bCs w:val="0"/>
        </w:rPr>
        <w:t>2 mM</w:t>
      </w:r>
      <w:r>
        <w:rPr>
          <w:b w:val="0"/>
          <w:bCs w:val="0"/>
        </w:rPr>
        <w:t xml:space="preserve"> </w:t>
      </w:r>
      <w:r>
        <w:rPr>
          <w:b w:val="0"/>
          <w:bCs w:val="0"/>
        </w:rPr>
        <w:t>Free’</w:t>
      </w:r>
      <w:r w:rsidRPr="007A6844">
        <w:rPr>
          <w:b w:val="0"/>
          <w:bCs w:val="0"/>
        </w:rPr>
        <w:t xml:space="preserve"> and </w:t>
      </w:r>
      <w:r>
        <w:rPr>
          <w:b w:val="0"/>
          <w:bCs w:val="0"/>
        </w:rPr>
        <w:t>‘</w:t>
      </w:r>
      <w:r w:rsidRPr="007A6844">
        <w:rPr>
          <w:b w:val="0"/>
          <w:bCs w:val="0"/>
        </w:rPr>
        <w:t xml:space="preserve">25 mM </w:t>
      </w:r>
      <w:r>
        <w:rPr>
          <w:b w:val="0"/>
          <w:bCs w:val="0"/>
        </w:rPr>
        <w:t>F</w:t>
      </w:r>
      <w:r w:rsidRPr="007A6844">
        <w:rPr>
          <w:b w:val="0"/>
          <w:bCs w:val="0"/>
        </w:rPr>
        <w:t>ree</w:t>
      </w:r>
      <w:r>
        <w:rPr>
          <w:b w:val="0"/>
          <w:bCs w:val="0"/>
        </w:rPr>
        <w:t>’</w:t>
      </w:r>
      <w:r w:rsidRPr="007A6844">
        <w:rPr>
          <w:b w:val="0"/>
          <w:bCs w:val="0"/>
        </w:rPr>
        <w:t xml:space="preserve"> refer to the Mg</w:t>
      </w:r>
      <w:r w:rsidRPr="00EC5391">
        <w:rPr>
          <w:b w:val="0"/>
          <w:bCs w:val="0"/>
          <w:vertAlign w:val="superscript"/>
        </w:rPr>
        <w:t>2+</w:t>
      </w:r>
      <w:r w:rsidRPr="007A6844">
        <w:rPr>
          <w:b w:val="0"/>
          <w:bCs w:val="0"/>
        </w:rPr>
        <w:t xml:space="preserve"> concentration. All conditions contain a background of 240 mM Na</w:t>
      </w:r>
      <w:r w:rsidRPr="00EC5391">
        <w:rPr>
          <w:b w:val="0"/>
          <w:bCs w:val="0"/>
          <w:vertAlign w:val="superscript"/>
        </w:rPr>
        <w:t>+</w:t>
      </w:r>
      <w:r w:rsidRPr="007A6844">
        <w:rPr>
          <w:b w:val="0"/>
          <w:bCs w:val="0"/>
        </w:rPr>
        <w:t xml:space="preserve"> and 140 mM K</w:t>
      </w:r>
      <w:r w:rsidRPr="00EC5391">
        <w:rPr>
          <w:b w:val="0"/>
          <w:bCs w:val="0"/>
          <w:vertAlign w:val="superscript"/>
        </w:rPr>
        <w:t>+</w:t>
      </w:r>
      <w:r w:rsidRPr="007A6844">
        <w:rPr>
          <w:b w:val="0"/>
          <w:bCs w:val="0"/>
        </w:rPr>
        <w:t>. Enough total Mg</w:t>
      </w:r>
      <w:r w:rsidRPr="00EC5391">
        <w:rPr>
          <w:b w:val="0"/>
          <w:bCs w:val="0"/>
          <w:vertAlign w:val="superscript"/>
        </w:rPr>
        <w:t>2+</w:t>
      </w:r>
      <w:r w:rsidRPr="007A6844">
        <w:rPr>
          <w:b w:val="0"/>
          <w:bCs w:val="0"/>
        </w:rPr>
        <w:t xml:space="preserve"> was added to Eco80, NTPCM, and WMCM to maintain a 2 mM free Mg</w:t>
      </w:r>
      <w:r w:rsidRPr="00EC5391">
        <w:rPr>
          <w:b w:val="0"/>
          <w:bCs w:val="0"/>
          <w:vertAlign w:val="superscript"/>
        </w:rPr>
        <w:t>2+</w:t>
      </w:r>
      <w:r w:rsidRPr="007A6844">
        <w:rPr>
          <w:b w:val="0"/>
          <w:bCs w:val="0"/>
        </w:rPr>
        <w:t xml:space="preserve"> concentration.</w:t>
      </w:r>
      <w:r w:rsidRPr="007A6844">
        <w:t xml:space="preserve"> (C) </w:t>
      </w:r>
      <w:r>
        <w:rPr>
          <w:b w:val="0"/>
          <w:bCs w:val="0"/>
        </w:rPr>
        <w:t>R</w:t>
      </w:r>
      <w:r w:rsidRPr="007A6844">
        <w:rPr>
          <w:b w:val="0"/>
          <w:bCs w:val="0"/>
        </w:rPr>
        <w:t>ate constant (</w:t>
      </w:r>
      <w:r w:rsidRPr="0046413D">
        <w:rPr>
          <w:b w:val="0"/>
          <w:bCs w:val="0"/>
          <w:i/>
        </w:rPr>
        <w:t>k</w:t>
      </w:r>
      <w:r w:rsidRPr="007A6844">
        <w:rPr>
          <w:b w:val="0"/>
          <w:bCs w:val="0"/>
        </w:rPr>
        <w:t xml:space="preserve">) for the CPEB3 ribozyme in different conditions. </w:t>
      </w:r>
      <w:proofErr w:type="spellStart"/>
      <w:r w:rsidRPr="0046413D">
        <w:rPr>
          <w:b w:val="0"/>
          <w:bCs w:val="0"/>
          <w:i/>
        </w:rPr>
        <w:t>k</w:t>
      </w:r>
      <w:r w:rsidRPr="004E58B5">
        <w:rPr>
          <w:b w:val="0"/>
          <w:bCs w:val="0"/>
          <w:vertAlign w:val="subscript"/>
        </w:rPr>
        <w:t>rel</w:t>
      </w:r>
      <w:proofErr w:type="spellEnd"/>
      <w:r w:rsidRPr="007A6844">
        <w:rPr>
          <w:b w:val="0"/>
          <w:bCs w:val="0"/>
        </w:rPr>
        <w:t xml:space="preserve"> is the relative rate constant in comparison to the 2 mM free Mg</w:t>
      </w:r>
      <w:r w:rsidRPr="00EC5391">
        <w:rPr>
          <w:b w:val="0"/>
          <w:bCs w:val="0"/>
          <w:vertAlign w:val="superscript"/>
        </w:rPr>
        <w:t>2+</w:t>
      </w:r>
      <w:r w:rsidRPr="007A6844">
        <w:rPr>
          <w:b w:val="0"/>
          <w:bCs w:val="0"/>
        </w:rPr>
        <w:t xml:space="preserve"> condition.</w:t>
      </w:r>
      <w:r w:rsidRPr="007A6844">
        <w:t xml:space="preserve"> (D</w:t>
      </w:r>
      <w:r w:rsidRPr="00053A45">
        <w:t>)</w:t>
      </w:r>
      <w:r w:rsidRPr="007A6844">
        <w:rPr>
          <w:b w:val="0"/>
          <w:bCs w:val="0"/>
        </w:rPr>
        <w:t xml:space="preserve"> Composition of artificial cytoplasms </w:t>
      </w:r>
      <w:r>
        <w:rPr>
          <w:b w:val="0"/>
          <w:bCs w:val="0"/>
        </w:rPr>
        <w:t>comprised</w:t>
      </w:r>
      <w:r w:rsidRPr="007A6844">
        <w:rPr>
          <w:b w:val="0"/>
          <w:bCs w:val="0"/>
        </w:rPr>
        <w:t xml:space="preserve"> of 80% of yeast and mammalian </w:t>
      </w:r>
      <w:proofErr w:type="spellStart"/>
      <w:r w:rsidRPr="007A6844">
        <w:rPr>
          <w:b w:val="0"/>
          <w:bCs w:val="0"/>
        </w:rPr>
        <w:t>i</w:t>
      </w:r>
      <w:r>
        <w:rPr>
          <w:b w:val="0"/>
          <w:bCs w:val="0"/>
        </w:rPr>
        <w:t>MBK</w:t>
      </w:r>
      <w:proofErr w:type="spellEnd"/>
      <w:r w:rsidRPr="007A6844">
        <w:rPr>
          <w:b w:val="0"/>
          <w:bCs w:val="0"/>
        </w:rPr>
        <w:t xml:space="preserve"> metabolites, termed </w:t>
      </w:r>
      <w:r>
        <w:rPr>
          <w:b w:val="0"/>
          <w:bCs w:val="0"/>
        </w:rPr>
        <w:t>‘</w:t>
      </w:r>
      <w:r w:rsidRPr="007A6844">
        <w:rPr>
          <w:b w:val="0"/>
          <w:bCs w:val="0"/>
        </w:rPr>
        <w:t>Yeast80</w:t>
      </w:r>
      <w:r>
        <w:rPr>
          <w:b w:val="0"/>
          <w:bCs w:val="0"/>
        </w:rPr>
        <w:t>’</w:t>
      </w:r>
      <w:r w:rsidRPr="007A6844">
        <w:rPr>
          <w:b w:val="0"/>
          <w:bCs w:val="0"/>
        </w:rPr>
        <w:t xml:space="preserve"> and </w:t>
      </w:r>
      <w:r>
        <w:rPr>
          <w:b w:val="0"/>
          <w:bCs w:val="0"/>
        </w:rPr>
        <w:t>‘</w:t>
      </w:r>
      <w:r w:rsidRPr="007A6844">
        <w:rPr>
          <w:b w:val="0"/>
          <w:bCs w:val="0"/>
        </w:rPr>
        <w:t>Mammal80</w:t>
      </w:r>
      <w:r>
        <w:rPr>
          <w:b w:val="0"/>
          <w:bCs w:val="0"/>
        </w:rPr>
        <w:t>’,</w:t>
      </w:r>
      <w:r w:rsidRPr="007A6844">
        <w:rPr>
          <w:b w:val="0"/>
          <w:bCs w:val="0"/>
        </w:rPr>
        <w:t xml:space="preserve"> respectively, compared to the composition of Eco80. Each box represents one abundant metabolite. </w:t>
      </w:r>
      <w:r>
        <w:rPr>
          <w:b w:val="0"/>
          <w:bCs w:val="0"/>
        </w:rPr>
        <w:t>‘</w:t>
      </w:r>
      <w:r w:rsidRPr="007A6844">
        <w:rPr>
          <w:b w:val="0"/>
          <w:bCs w:val="0"/>
        </w:rPr>
        <w:t>NTPCM</w:t>
      </w:r>
      <w:r>
        <w:rPr>
          <w:b w:val="0"/>
          <w:bCs w:val="0"/>
        </w:rPr>
        <w:t>’</w:t>
      </w:r>
      <w:r w:rsidRPr="007A6844">
        <w:rPr>
          <w:b w:val="0"/>
          <w:bCs w:val="0"/>
        </w:rPr>
        <w:t xml:space="preserve"> represents nucleotide metabolites</w:t>
      </w:r>
      <w:r w:rsidR="00693DD6">
        <w:rPr>
          <w:b w:val="0"/>
          <w:bCs w:val="0"/>
        </w:rPr>
        <w:t>,</w:t>
      </w:r>
      <w:r w:rsidRPr="007A6844">
        <w:rPr>
          <w:b w:val="0"/>
          <w:bCs w:val="0"/>
        </w:rPr>
        <w:t xml:space="preserve"> and </w:t>
      </w:r>
      <w:r>
        <w:rPr>
          <w:b w:val="0"/>
          <w:bCs w:val="0"/>
        </w:rPr>
        <w:t>‘</w:t>
      </w:r>
      <w:r w:rsidRPr="007A6844">
        <w:rPr>
          <w:b w:val="0"/>
          <w:bCs w:val="0"/>
        </w:rPr>
        <w:t>WMCM</w:t>
      </w:r>
      <w:r>
        <w:rPr>
          <w:b w:val="0"/>
          <w:bCs w:val="0"/>
        </w:rPr>
        <w:t>’</w:t>
      </w:r>
      <w:r w:rsidRPr="007A6844">
        <w:rPr>
          <w:b w:val="0"/>
          <w:bCs w:val="0"/>
        </w:rPr>
        <w:t xml:space="preserve"> represents metabolites</w:t>
      </w:r>
      <w:r w:rsidR="00693DD6">
        <w:rPr>
          <w:b w:val="0"/>
          <w:bCs w:val="0"/>
        </w:rPr>
        <w:t xml:space="preserve"> </w:t>
      </w:r>
      <w:r>
        <w:rPr>
          <w:b w:val="0"/>
          <w:bCs w:val="0"/>
        </w:rPr>
        <w:t>which</w:t>
      </w:r>
      <w:r w:rsidRPr="007A6844">
        <w:rPr>
          <w:b w:val="0"/>
          <w:bCs w:val="0"/>
        </w:rPr>
        <w:t xml:space="preserve"> </w:t>
      </w:r>
      <w:r>
        <w:rPr>
          <w:b w:val="0"/>
          <w:bCs w:val="0"/>
        </w:rPr>
        <w:t>we</w:t>
      </w:r>
      <w:r w:rsidRPr="007A6844">
        <w:rPr>
          <w:b w:val="0"/>
          <w:bCs w:val="0"/>
        </w:rPr>
        <w:t>re expected to weakly chelate Mg</w:t>
      </w:r>
      <w:r w:rsidRPr="009A3C0C">
        <w:rPr>
          <w:b w:val="0"/>
          <w:bCs w:val="0"/>
          <w:vertAlign w:val="superscript"/>
        </w:rPr>
        <w:t>2+</w:t>
      </w:r>
      <w:r w:rsidRPr="007A6844">
        <w:rPr>
          <w:b w:val="0"/>
          <w:bCs w:val="0"/>
        </w:rPr>
        <w:t xml:space="preserve"> with K</w:t>
      </w:r>
      <w:r w:rsidRPr="009A3C0C">
        <w:rPr>
          <w:b w:val="0"/>
          <w:bCs w:val="0"/>
          <w:vertAlign w:val="subscript"/>
        </w:rPr>
        <w:t>D</w:t>
      </w:r>
      <w:r w:rsidRPr="007A6844">
        <w:rPr>
          <w:b w:val="0"/>
          <w:bCs w:val="0"/>
        </w:rPr>
        <w:t xml:space="preserve">s greater than 2 mM. </w:t>
      </w:r>
    </w:p>
    <w:p w14:paraId="45E3A68F" w14:textId="53543468" w:rsidR="00935500" w:rsidRDefault="00935500" w:rsidP="00F81B12">
      <w:pPr>
        <w:pStyle w:val="TAMainText"/>
      </w:pPr>
      <w:r w:rsidRPr="00935500">
        <w:t xml:space="preserve">WMCM may be more biologically relevant </w:t>
      </w:r>
      <w:r w:rsidR="009A3C0C" w:rsidRPr="00935500">
        <w:t>than Eco80</w:t>
      </w:r>
      <w:r w:rsidR="009A3C0C">
        <w:t xml:space="preserve"> </w:t>
      </w:r>
      <w:r w:rsidRPr="00935500">
        <w:t>for studying</w:t>
      </w:r>
      <w:r w:rsidR="009A3C0C">
        <w:t xml:space="preserve"> </w:t>
      </w:r>
      <w:r w:rsidRPr="00935500">
        <w:t xml:space="preserve">CPEB3 ribozyme </w:t>
      </w:r>
      <w:r w:rsidR="009A3C0C">
        <w:t>activity</w:t>
      </w:r>
      <w:r w:rsidRPr="00935500">
        <w:t>. We performed</w:t>
      </w:r>
      <w:r w:rsidR="009A3C0C">
        <w:t xml:space="preserve"> an</w:t>
      </w:r>
      <w:r w:rsidRPr="00935500">
        <w:t xml:space="preserve"> analysis of absolute metabolite concentrations in yeast and mammalian </w:t>
      </w:r>
      <w:proofErr w:type="spellStart"/>
      <w:r w:rsidRPr="00935500">
        <w:t>i</w:t>
      </w:r>
      <w:r w:rsidR="003E26FC">
        <w:t>MBK</w:t>
      </w:r>
      <w:proofErr w:type="spellEnd"/>
      <w:r w:rsidRPr="00935500">
        <w:t xml:space="preserve"> cells, which have a closer evolutionary relationship</w:t>
      </w:r>
      <w:r w:rsidR="0046413D">
        <w:t xml:space="preserve"> than </w:t>
      </w:r>
      <w:r w:rsidR="0046413D" w:rsidRPr="0046413D">
        <w:rPr>
          <w:i/>
        </w:rPr>
        <w:t>E. coli</w:t>
      </w:r>
      <w:r w:rsidRPr="00935500">
        <w:t xml:space="preserve"> to human cells</w:t>
      </w:r>
      <w:r w:rsidR="00535F20">
        <w:t>,</w:t>
      </w:r>
      <w:r w:rsidR="009A3C0C">
        <w:t xml:space="preserve"> where CPEB3 exists </w:t>
      </w:r>
      <w:r w:rsidR="00535F20">
        <w:t xml:space="preserve">in nature </w:t>
      </w:r>
      <w:r w:rsidRPr="00935500">
        <w:t>(Figure 4D). Absolute metabolite concentrations were compiled from the literature</w:t>
      </w:r>
      <w:r w:rsidR="003E26FC" w:rsidRPr="00935500">
        <w:fldChar w:fldCharType="begin"/>
      </w:r>
      <w:r w:rsidR="001D529D">
        <w:instrText xml:space="preserve"> ADDIN ZOTERO_ITEM CSL_CITATION {"citationID":"a1alvc9tsnu","properties":{"formattedCitation":"\\super 51\\nosupersub{}","plainCitation":"51","noteIndex":0},"citationItems":[{"id":418,"uris":["http://zotero.org/users/4485201/items/XSQXMKQ7"],"itemData":{"id":418,"type":"article-journal","container-title":"Nature Chemical Biology","DOI":"10.1038/nchembio.2077","ISSN":"1552-4450, 1552-4469","issue":"7","journalAbbreviation":"Nat Chem Biol","language":"en","page":"482-489","source":"DOI.org (Crossref)","title":"Metabolite concentrations, fluxes and free energies imply efficient enzyme usage","volume":"12","author":[{"family":"Park","given":"Junyoung O"},{"family":"Rubin","given":"Sara A"},{"family":"Xu","given":"Yi-Fan"},{"family":"Amador-Noguez","given":"Daniel"},{"family":"Fan","given":"Jing"},{"family":"Shlomi","given":"Tomer"},{"family":"Rabinowitz","given":"Joshua D"}],"issued":{"date-parts":[["2016",7]]}}}],"schema":"https://github.com/citation-style-language/schema/raw/master/csl-citation.json"} </w:instrText>
      </w:r>
      <w:r w:rsidR="003E26FC" w:rsidRPr="00935500">
        <w:fldChar w:fldCharType="separate"/>
      </w:r>
      <w:r w:rsidR="001D529D" w:rsidRPr="001D529D">
        <w:rPr>
          <w:szCs w:val="24"/>
          <w:vertAlign w:val="superscript"/>
        </w:rPr>
        <w:t>51</w:t>
      </w:r>
      <w:r w:rsidR="003E26FC" w:rsidRPr="00935500">
        <w:fldChar w:fldCharType="end"/>
      </w:r>
      <w:r w:rsidRPr="00935500">
        <w:t xml:space="preserve"> and the 11 most abundant metabolites that comp</w:t>
      </w:r>
      <w:r w:rsidR="0046413D">
        <w:t>ris</w:t>
      </w:r>
      <w:r w:rsidRPr="00935500">
        <w:t xml:space="preserve">e 80% of the </w:t>
      </w:r>
      <w:r w:rsidR="003F53E7">
        <w:t>y</w:t>
      </w:r>
      <w:r w:rsidRPr="00935500">
        <w:t>east and mammalian metabolome were selected to</w:t>
      </w:r>
      <w:r w:rsidR="0046413D">
        <w:t xml:space="preserve"> assess</w:t>
      </w:r>
      <w:r w:rsidRPr="00935500">
        <w:t xml:space="preserve"> hypothetical Yeast80 and Mammal80 artificial cytoplasms. Estimated metabolite</w:t>
      </w:r>
      <w:r w:rsidR="0046413D">
        <w:t>-</w:t>
      </w:r>
      <w:r w:rsidRPr="00935500">
        <w:t>Mg</w:t>
      </w:r>
      <w:r w:rsidRPr="00935500">
        <w:rPr>
          <w:vertAlign w:val="superscript"/>
        </w:rPr>
        <w:t>2+</w:t>
      </w:r>
      <w:r w:rsidRPr="00935500">
        <w:t xml:space="preserve"> binding constants</w:t>
      </w:r>
      <w:r w:rsidRPr="00935500">
        <w:fldChar w:fldCharType="begin"/>
      </w:r>
      <w:r w:rsidR="001D529D">
        <w:instrText xml:space="preserve"> ADDIN ZOTERO_ITEM CSL_CITATION {"citationID":"a1nub193qab","properties":{"formattedCitation":"\\super 22\\nosupersub{}","plainCitation":"22","noteIndex":0},"citationItems":[{"id":399,"uris":["http://zotero.org/users/4485201/items/75JQ5TCG"],"itemData":{"id":399,"type":"article-journal","abstract":"RNA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001D529D" w:rsidRPr="001D529D">
        <w:rPr>
          <w:szCs w:val="24"/>
          <w:vertAlign w:val="superscript"/>
        </w:rPr>
        <w:t>22</w:t>
      </w:r>
      <w:r w:rsidRPr="00935500">
        <w:fldChar w:fldCharType="end"/>
      </w:r>
      <w:r w:rsidRPr="00935500">
        <w:t xml:space="preserve"> were used to classify each metabolite in Yeast80 and Mammal80 as</w:t>
      </w:r>
      <w:r w:rsidR="00073BDC">
        <w:t xml:space="preserve"> </w:t>
      </w:r>
      <w:r w:rsidRPr="00935500">
        <w:t>strong (NTP</w:t>
      </w:r>
      <w:r w:rsidR="00073BDC">
        <w:t>CM</w:t>
      </w:r>
      <w:r w:rsidRPr="00935500">
        <w:t>) or weak Mg</w:t>
      </w:r>
      <w:r w:rsidRPr="00935500">
        <w:rPr>
          <w:vertAlign w:val="superscript"/>
        </w:rPr>
        <w:t>2+</w:t>
      </w:r>
      <w:r w:rsidRPr="00935500">
        <w:t xml:space="preserve"> chelator</w:t>
      </w:r>
      <w:r w:rsidR="00073BDC">
        <w:t>s</w:t>
      </w:r>
      <w:r w:rsidRPr="00935500">
        <w:t>. We found that Yeast80 and Mammal80 would be depleted in strongly chelated-Mg</w:t>
      </w:r>
      <w:r w:rsidRPr="00935500">
        <w:rPr>
          <w:vertAlign w:val="superscript"/>
        </w:rPr>
        <w:t>2+</w:t>
      </w:r>
      <w:r w:rsidRPr="00935500">
        <w:t>, with Yeast80 having no strong Mg</w:t>
      </w:r>
      <w:r w:rsidRPr="00935500">
        <w:rPr>
          <w:vertAlign w:val="superscript"/>
        </w:rPr>
        <w:t>2+</w:t>
      </w:r>
      <w:r w:rsidRPr="00935500">
        <w:t xml:space="preserve"> chelators and Mammal80 having </w:t>
      </w:r>
      <w:r w:rsidR="0046413D">
        <w:t xml:space="preserve">only </w:t>
      </w:r>
      <w:r w:rsidRPr="00935500">
        <w:t>~4 mM strong Mg</w:t>
      </w:r>
      <w:r w:rsidRPr="00535F20">
        <w:rPr>
          <w:vertAlign w:val="superscript"/>
        </w:rPr>
        <w:t>2+</w:t>
      </w:r>
      <w:r w:rsidRPr="00935500">
        <w:t xml:space="preserve"> chelators. (Figure 4D). Thus, the 1.3-fold rate enhancement in </w:t>
      </w:r>
      <w:r w:rsidR="00535F20">
        <w:t xml:space="preserve">WMCM </w:t>
      </w:r>
      <w:r w:rsidR="0046413D">
        <w:t>is</w:t>
      </w:r>
      <w:r w:rsidRPr="00935500">
        <w:t xml:space="preserve"> more relevant to CPEB3 function in human cells than the rate </w:t>
      </w:r>
      <w:proofErr w:type="gramStart"/>
      <w:r w:rsidRPr="00935500">
        <w:t>decrease</w:t>
      </w:r>
      <w:proofErr w:type="gramEnd"/>
      <w:r w:rsidRPr="00935500">
        <w:t xml:space="preserve"> in Eco80.</w:t>
      </w:r>
    </w:p>
    <w:p w14:paraId="497994D0" w14:textId="77777777" w:rsidR="00935500" w:rsidRPr="00F81B12" w:rsidRDefault="00935500" w:rsidP="00F81B12">
      <w:pPr>
        <w:pStyle w:val="TAMainText"/>
        <w:rPr>
          <w:b/>
          <w:bCs/>
        </w:rPr>
      </w:pPr>
      <w:r w:rsidRPr="00F81B12">
        <w:rPr>
          <w:b/>
          <w:bCs/>
        </w:rPr>
        <w:t>Discussion</w:t>
      </w:r>
    </w:p>
    <w:p w14:paraId="6403E9E5" w14:textId="2D0C137D" w:rsidR="00935500" w:rsidRPr="00935500" w:rsidRDefault="00935500" w:rsidP="00F81B12">
      <w:pPr>
        <w:pStyle w:val="TAMainText"/>
      </w:pPr>
      <w:r w:rsidRPr="00935500">
        <w:t xml:space="preserve">In </w:t>
      </w:r>
      <w:r w:rsidR="000017DD">
        <w:t>this study</w:t>
      </w:r>
      <w:r w:rsidRPr="00935500">
        <w:t xml:space="preserve">, we used a bottom-up, </w:t>
      </w:r>
      <w:r w:rsidRPr="00935500">
        <w:rPr>
          <w:i/>
          <w:iCs/>
        </w:rPr>
        <w:t>aufbau</w:t>
      </w:r>
      <w:r w:rsidRPr="00935500">
        <w:t>, approach to create a complex</w:t>
      </w:r>
      <w:r w:rsidR="0046413D">
        <w:t>,</w:t>
      </w:r>
      <w:r w:rsidRPr="00935500">
        <w:t xml:space="preserve"> </w:t>
      </w:r>
      <w:r w:rsidR="000017DD">
        <w:t>yet still</w:t>
      </w:r>
      <w:r w:rsidRPr="00935500">
        <w:t xml:space="preserve"> manageable artificial cytoplasm, termed Eco80, which encapsulate</w:t>
      </w:r>
      <w:r w:rsidR="0057127C">
        <w:t>d</w:t>
      </w:r>
      <w:r w:rsidRPr="00935500">
        <w:t xml:space="preserve"> 80% of the </w:t>
      </w:r>
      <w:r w:rsidRPr="00935500">
        <w:rPr>
          <w:i/>
          <w:iCs/>
        </w:rPr>
        <w:t>E. coli</w:t>
      </w:r>
      <w:r w:rsidRPr="00935500">
        <w:t xml:space="preserve"> metabolome (Figure 5A).</w:t>
      </w:r>
      <w:r w:rsidR="00044A92" w:rsidRPr="00935500">
        <w:t xml:space="preserve"> </w:t>
      </w:r>
      <w:r w:rsidR="00044A92">
        <w:t xml:space="preserve">In order to </w:t>
      </w:r>
      <w:r w:rsidR="00044A92" w:rsidRPr="00935500">
        <w:t>provid</w:t>
      </w:r>
      <w:r w:rsidR="00044A92">
        <w:t>e</w:t>
      </w:r>
      <w:r w:rsidR="00044A92" w:rsidRPr="00935500">
        <w:t xml:space="preserve"> mechanistic insight into the effects of Mg</w:t>
      </w:r>
      <w:r w:rsidR="00044A92" w:rsidRPr="00935500">
        <w:rPr>
          <w:vertAlign w:val="superscript"/>
        </w:rPr>
        <w:t>2+</w:t>
      </w:r>
      <w:r w:rsidR="00044A92" w:rsidRPr="00935500">
        <w:t xml:space="preserve"> speciation on RNA in cells</w:t>
      </w:r>
      <w:r w:rsidR="00044A92">
        <w:t>, w</w:t>
      </w:r>
      <w:r w:rsidRPr="00935500">
        <w:t>e also broke down Eco80 into sub-artificial cytoplasms, which contain either metabolites that strongly chelate Mg</w:t>
      </w:r>
      <w:r w:rsidRPr="00935500">
        <w:rPr>
          <w:vertAlign w:val="superscript"/>
        </w:rPr>
        <w:t>2+</w:t>
      </w:r>
      <w:r w:rsidRPr="00935500">
        <w:t xml:space="preserve"> (</w:t>
      </w:r>
      <w:proofErr w:type="gramStart"/>
      <w:r w:rsidR="000017DD">
        <w:t>i.e.</w:t>
      </w:r>
      <w:proofErr w:type="gramEnd"/>
      <w:r w:rsidR="000017DD">
        <w:t xml:space="preserve"> </w:t>
      </w:r>
      <w:r w:rsidRPr="00935500">
        <w:t>NTPs), or metabolites that weakly chelate Mg</w:t>
      </w:r>
      <w:r w:rsidRPr="00935500">
        <w:rPr>
          <w:vertAlign w:val="superscript"/>
        </w:rPr>
        <w:t>2</w:t>
      </w:r>
      <w:r w:rsidR="00044A92">
        <w:rPr>
          <w:vertAlign w:val="superscript"/>
        </w:rPr>
        <w:t>+</w:t>
      </w:r>
      <w:r w:rsidRPr="00935500">
        <w:t>.</w:t>
      </w:r>
    </w:p>
    <w:p w14:paraId="3FF0EED1" w14:textId="1D6EF07F" w:rsidR="00935500" w:rsidRDefault="00935500" w:rsidP="00F81B12">
      <w:pPr>
        <w:pStyle w:val="TAMainText"/>
      </w:pPr>
      <w:r w:rsidRPr="00935500">
        <w:t>Importantly, we adopted the Mg</w:t>
      </w:r>
      <w:r w:rsidRPr="00935500">
        <w:rPr>
          <w:vertAlign w:val="superscript"/>
        </w:rPr>
        <w:t>2+</w:t>
      </w:r>
      <w:r w:rsidRPr="00935500">
        <w:t xml:space="preserve"> sensitive dye, HQS,</w:t>
      </w:r>
      <w:r w:rsidRPr="00935500">
        <w:fldChar w:fldCharType="begin"/>
      </w:r>
      <w:r w:rsidR="001D529D">
        <w:instrText xml:space="preserve"> ADDIN ZOTERO_ITEM CSL_CITATION {"citationID":"a3lhcf7ih9","properties":{"formattedCitation":"\\super 34\\nosupersub{}","plainCitation":"34","noteIndex":0},"citationItems":[{"id":405,"uris":["http://zotero.org/users/4485201/items/7LDH5EHM"],"itemData":{"id":405,"type":"chapter","abstract":"The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Pr="00935500">
        <w:fldChar w:fldCharType="separate"/>
      </w:r>
      <w:r w:rsidR="001D529D" w:rsidRPr="001D529D">
        <w:rPr>
          <w:szCs w:val="24"/>
          <w:vertAlign w:val="superscript"/>
        </w:rPr>
        <w:t>34</w:t>
      </w:r>
      <w:r w:rsidRPr="00935500">
        <w:fldChar w:fldCharType="end"/>
      </w:r>
      <w:r w:rsidRPr="00935500">
        <w:t xml:space="preserve"> to measure Mg</w:t>
      </w:r>
      <w:r w:rsidRPr="00935500">
        <w:rPr>
          <w:vertAlign w:val="superscript"/>
        </w:rPr>
        <w:t>2+</w:t>
      </w:r>
      <w:r w:rsidRPr="00935500">
        <w:t xml:space="preserve"> speciation in artificial cytoplasms. A key challenge to studying RNA </w:t>
      </w:r>
      <w:r w:rsidR="00A72F27">
        <w:t>under</w:t>
      </w:r>
      <w:r w:rsidRPr="00935500">
        <w:t xml:space="preserve"> </w:t>
      </w:r>
      <w:r w:rsidRPr="00935500">
        <w:rPr>
          <w:i/>
          <w:iCs/>
        </w:rPr>
        <w:t>in vivo</w:t>
      </w:r>
      <w:r w:rsidRPr="00935500">
        <w:t>-like conditions is knowing how components affect the speciation of Mg</w:t>
      </w:r>
      <w:r w:rsidRPr="00935500">
        <w:rPr>
          <w:vertAlign w:val="superscript"/>
        </w:rPr>
        <w:t>2+</w:t>
      </w:r>
      <w:r w:rsidRPr="00935500">
        <w:t xml:space="preserve"> between free and chelated. Published binding constants for cellular components </w:t>
      </w:r>
      <w:r w:rsidR="000017DD">
        <w:t>can be</w:t>
      </w:r>
      <w:r w:rsidR="000017DD" w:rsidRPr="00935500">
        <w:t xml:space="preserve"> </w:t>
      </w:r>
      <w:r w:rsidRPr="00935500">
        <w:t xml:space="preserve">unreliable, as they </w:t>
      </w:r>
      <w:r w:rsidR="00A72F27">
        <w:t xml:space="preserve">typically </w:t>
      </w:r>
      <w:r w:rsidRPr="00935500">
        <w:t>apply</w:t>
      </w:r>
      <w:r w:rsidR="00A72F27">
        <w:t xml:space="preserve"> only</w:t>
      </w:r>
      <w:r w:rsidRPr="00935500">
        <w:t xml:space="preserve"> to solutions with specific</w:t>
      </w:r>
      <w:r w:rsidR="00D76EA1">
        <w:t xml:space="preserve"> ionic</w:t>
      </w:r>
      <w:r w:rsidRPr="00935500">
        <w:t xml:space="preserve"> character</w:t>
      </w:r>
      <w:r w:rsidR="000017DD">
        <w:t>,</w:t>
      </w:r>
      <w:r w:rsidRPr="00935500">
        <w:fldChar w:fldCharType="begin"/>
      </w:r>
      <w:r w:rsidR="001D529D">
        <w:instrText xml:space="preserve"> ADDIN ZOTERO_ITEM CSL_CITATION {"citationID":"a1vlo9583er","properties":{"formattedCitation":"\\super 27\\nosupersub{}","plainCitation":"27","noteIndex":0},"citationItems":[{"id":1505,"uris":["http://zotero.org/users/4485201/items/CRU3NKAX"],"itemData":{"id":1505,"type":"book","abstract":"xiii,469p.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M."}],"accessed":{"date-parts":[["2021",5,28]]},"issued":{"date-parts":[["1974"]]}}}],"schema":"https://github.com/citation-style-language/schema/raw/master/csl-citation.json"} </w:instrText>
      </w:r>
      <w:r w:rsidRPr="00935500">
        <w:fldChar w:fldCharType="separate"/>
      </w:r>
      <w:r w:rsidR="001D529D" w:rsidRPr="001D529D">
        <w:rPr>
          <w:szCs w:val="24"/>
          <w:vertAlign w:val="superscript"/>
        </w:rPr>
        <w:t>27</w:t>
      </w:r>
      <w:r w:rsidRPr="00935500">
        <w:fldChar w:fldCharType="end"/>
      </w:r>
      <w:r w:rsidRPr="00935500">
        <w:t xml:space="preserve"> </w:t>
      </w:r>
      <w:r w:rsidR="000017DD">
        <w:t>and m</w:t>
      </w:r>
      <w:r w:rsidRPr="00935500">
        <w:t xml:space="preserve">ore often, binding constants </w:t>
      </w:r>
      <w:r w:rsidR="00EC5391">
        <w:t>are not known</w:t>
      </w:r>
      <w:r w:rsidR="000017DD">
        <w:t xml:space="preserve"> at all</w:t>
      </w:r>
      <w:r w:rsidRPr="00935500">
        <w:t>.</w:t>
      </w:r>
      <w:r w:rsidRPr="00935500">
        <w:fldChar w:fldCharType="begin"/>
      </w:r>
      <w:r w:rsidR="001D529D">
        <w:instrText xml:space="preserve"> ADDIN ZOTERO_ITEM CSL_CITATION {"citationID":"a20nejknn3h","properties":{"formattedCitation":"\\super 22\\nosupersub{}","plainCitation":"22","noteIndex":0},"citationItems":[{"id":399,"uris":["http://zotero.org/users/4485201/items/75JQ5TCG"],"itemData":{"id":399,"type":"article-journal","abstract":"RNA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001D529D" w:rsidRPr="001D529D">
        <w:rPr>
          <w:szCs w:val="24"/>
          <w:vertAlign w:val="superscript"/>
        </w:rPr>
        <w:t>22</w:t>
      </w:r>
      <w:r w:rsidRPr="00935500">
        <w:fldChar w:fldCharType="end"/>
      </w:r>
      <w:r w:rsidRPr="00935500">
        <w:t xml:space="preserve"> Lastly, predicting Mg</w:t>
      </w:r>
      <w:r w:rsidRPr="00935500">
        <w:rPr>
          <w:vertAlign w:val="superscript"/>
        </w:rPr>
        <w:t>2+</w:t>
      </w:r>
      <w:r w:rsidRPr="00935500">
        <w:t xml:space="preserve"> speciation using </w:t>
      </w:r>
      <w:bookmarkStart w:id="132" w:name="_Hlk107912184"/>
      <w:r w:rsidRPr="00935500">
        <w:t xml:space="preserve">binding constants </w:t>
      </w:r>
      <w:bookmarkEnd w:id="132"/>
      <w:r w:rsidRPr="00935500">
        <w:t>require</w:t>
      </w:r>
      <w:r w:rsidR="00D76EA1">
        <w:t>s</w:t>
      </w:r>
      <w:r w:rsidRPr="00935500">
        <w:t xml:space="preserve"> making assumptions about the stoichiometry of Mg</w:t>
      </w:r>
      <w:r w:rsidRPr="00935500">
        <w:rPr>
          <w:vertAlign w:val="superscript"/>
        </w:rPr>
        <w:t>2+</w:t>
      </w:r>
      <w:r w:rsidRPr="00935500">
        <w:t>-component complexes, which may or may not be valid. For example, in this work, the free Mg</w:t>
      </w:r>
      <w:r w:rsidRPr="00935500">
        <w:rPr>
          <w:vertAlign w:val="superscript"/>
        </w:rPr>
        <w:t>2+</w:t>
      </w:r>
      <w:r w:rsidRPr="00935500">
        <w:t xml:space="preserve"> concentration in Eco80, NTPCM, and WMCM</w:t>
      </w:r>
      <w:r w:rsidR="00A90A17">
        <w:t xml:space="preserve"> measured using HQS</w:t>
      </w:r>
      <w:r w:rsidRPr="00935500">
        <w:t xml:space="preserve"> approximated the free Mg</w:t>
      </w:r>
      <w:r w:rsidRPr="00935500">
        <w:rPr>
          <w:vertAlign w:val="superscript"/>
        </w:rPr>
        <w:t>2+</w:t>
      </w:r>
      <w:r w:rsidRPr="00935500">
        <w:t xml:space="preserve"> concentration that was </w:t>
      </w:r>
      <w:r w:rsidR="00656AD4">
        <w:t>calculated</w:t>
      </w:r>
      <w:r w:rsidRPr="00935500">
        <w:t xml:space="preserve"> using </w:t>
      </w:r>
      <w:r w:rsidR="00A90A17">
        <w:t xml:space="preserve">our measured </w:t>
      </w:r>
      <w:r w:rsidRPr="00935500">
        <w:t>binding constants</w:t>
      </w:r>
      <w:r w:rsidR="00A90A17">
        <w:t>, when the free Mg</w:t>
      </w:r>
      <w:r w:rsidR="00A90A17" w:rsidRPr="00A90A17">
        <w:rPr>
          <w:vertAlign w:val="superscript"/>
        </w:rPr>
        <w:t>2+</w:t>
      </w:r>
      <w:r w:rsidR="00A90A17">
        <w:t xml:space="preserve"> was</w:t>
      </w:r>
      <w:r w:rsidRPr="00935500">
        <w:t xml:space="preserve"> in the biological range of 0.5 to 3 mM</w:t>
      </w:r>
      <w:r w:rsidR="003F53E7">
        <w:t>.</w:t>
      </w:r>
      <w:r w:rsidRPr="00935500">
        <w:t xml:space="preserve"> </w:t>
      </w:r>
      <w:r w:rsidR="003F53E7">
        <w:t>However,</w:t>
      </w:r>
      <w:r w:rsidRPr="00935500">
        <w:t xml:space="preserve"> the </w:t>
      </w:r>
      <w:r w:rsidR="00656AD4">
        <w:t>calculation</w:t>
      </w:r>
      <w:r w:rsidRPr="00935500">
        <w:t xml:space="preserve"> was not accurate at higher free Mg</w:t>
      </w:r>
      <w:r w:rsidRPr="00935500">
        <w:rPr>
          <w:vertAlign w:val="superscript"/>
        </w:rPr>
        <w:t>2+</w:t>
      </w:r>
      <w:r w:rsidRPr="00935500">
        <w:t xml:space="preserve"> concentrations</w:t>
      </w:r>
      <w:r w:rsidR="00A90A17">
        <w:t xml:space="preserve"> where interactions</w:t>
      </w:r>
      <w:r w:rsidR="00A72F27">
        <w:t xml:space="preserve"> of Mg</w:t>
      </w:r>
      <w:r w:rsidR="00A72F27" w:rsidRPr="00A72F27">
        <w:rPr>
          <w:vertAlign w:val="superscript"/>
        </w:rPr>
        <w:t>2+</w:t>
      </w:r>
      <w:r w:rsidR="00A90A17">
        <w:t xml:space="preserve"> with more than one metabolite became likely</w:t>
      </w:r>
      <w:r w:rsidRPr="00935500">
        <w:t xml:space="preserve"> (Figure 1 E-G). Thus, the HQS assay provide</w:t>
      </w:r>
      <w:r w:rsidR="0057127C">
        <w:t>d</w:t>
      </w:r>
      <w:r w:rsidRPr="00935500">
        <w:t xml:space="preserve"> </w:t>
      </w:r>
      <w:r w:rsidR="00A90A17">
        <w:t xml:space="preserve">invaluable </w:t>
      </w:r>
      <w:r w:rsidRPr="00935500">
        <w:t>information on Mg</w:t>
      </w:r>
      <w:r w:rsidRPr="00935500">
        <w:rPr>
          <w:vertAlign w:val="superscript"/>
        </w:rPr>
        <w:t>2+</w:t>
      </w:r>
      <w:r w:rsidRPr="00935500">
        <w:t xml:space="preserve"> speciation in</w:t>
      </w:r>
      <w:r w:rsidR="00EC5391">
        <w:t xml:space="preserve"> </w:t>
      </w:r>
      <w:proofErr w:type="gramStart"/>
      <w:r w:rsidRPr="00935500">
        <w:t>biologically</w:t>
      </w:r>
      <w:r w:rsidR="003F53E7">
        <w:t>-</w:t>
      </w:r>
      <w:r w:rsidRPr="00935500">
        <w:t>relevant</w:t>
      </w:r>
      <w:proofErr w:type="gramEnd"/>
      <w:r w:rsidRPr="00935500">
        <w:t xml:space="preserve"> </w:t>
      </w:r>
      <w:r w:rsidRPr="00935500">
        <w:lastRenderedPageBreak/>
        <w:t>solutions, without requiring assumptions or Mg</w:t>
      </w:r>
      <w:r w:rsidRPr="00935500">
        <w:rPr>
          <w:vertAlign w:val="superscript"/>
        </w:rPr>
        <w:t>2+</w:t>
      </w:r>
      <w:r w:rsidRPr="00935500">
        <w:t xml:space="preserve"> binding constants</w:t>
      </w:r>
      <w:r w:rsidR="00A90A17">
        <w:t xml:space="preserve"> and interaction coefficients among the many metabolites</w:t>
      </w:r>
      <w:r w:rsidRPr="00935500">
        <w:t>. Although we used this assay to directly measure Mg</w:t>
      </w:r>
      <w:r w:rsidRPr="00935500">
        <w:rPr>
          <w:vertAlign w:val="superscript"/>
        </w:rPr>
        <w:t>2+</w:t>
      </w:r>
      <w:r w:rsidRPr="00935500">
        <w:t xml:space="preserve"> speciation in mixtures of metabolites, </w:t>
      </w:r>
      <w:r w:rsidR="00A72F27">
        <w:t>it</w:t>
      </w:r>
      <w:r w:rsidRPr="00935500">
        <w:t xml:space="preserve"> </w:t>
      </w:r>
      <w:r w:rsidR="00693DD6">
        <w:t>could</w:t>
      </w:r>
      <w:r w:rsidRPr="00935500">
        <w:t xml:space="preserve"> </w:t>
      </w:r>
      <w:r w:rsidR="00053A45">
        <w:t xml:space="preserve">be </w:t>
      </w:r>
      <w:r w:rsidR="00EC5391" w:rsidRPr="00935500">
        <w:t>appl</w:t>
      </w:r>
      <w:r w:rsidR="00053A45">
        <w:t>ied</w:t>
      </w:r>
      <w:r w:rsidRPr="00935500">
        <w:t xml:space="preserve"> to </w:t>
      </w:r>
      <w:r w:rsidR="00A90A17">
        <w:t>Mg</w:t>
      </w:r>
      <w:r w:rsidR="00A90A17" w:rsidRPr="00A90A17">
        <w:rPr>
          <w:vertAlign w:val="superscript"/>
        </w:rPr>
        <w:t>2+</w:t>
      </w:r>
      <w:r w:rsidR="00A90A17">
        <w:t xml:space="preserve"> interactions with </w:t>
      </w:r>
      <w:r w:rsidRPr="00935500">
        <w:t>other biological molecules.</w:t>
      </w:r>
    </w:p>
    <w:p w14:paraId="2C4B06F7" w14:textId="3DFE3843" w:rsidR="00935500" w:rsidRPr="00935500" w:rsidRDefault="00935500" w:rsidP="00F81B12">
      <w:pPr>
        <w:pStyle w:val="TAMainText"/>
      </w:pPr>
      <w:r w:rsidRPr="00935500">
        <w:t>Our Mg</w:t>
      </w:r>
      <w:r w:rsidRPr="00935500">
        <w:rPr>
          <w:vertAlign w:val="superscript"/>
        </w:rPr>
        <w:t>2+</w:t>
      </w:r>
      <w:r w:rsidRPr="00935500">
        <w:t xml:space="preserve"> speciation calculations and HQS experiments indicate</w:t>
      </w:r>
      <w:r w:rsidR="0057127C">
        <w:t>d</w:t>
      </w:r>
      <w:r w:rsidRPr="00935500">
        <w:t xml:space="preserve"> that metabolites play an important role in buffering the free Mg</w:t>
      </w:r>
      <w:r w:rsidRPr="00935500">
        <w:rPr>
          <w:vertAlign w:val="superscript"/>
        </w:rPr>
        <w:t>2+</w:t>
      </w:r>
      <w:r w:rsidRPr="00935500">
        <w:t xml:space="preserve"> concentration in cells. Recent theoretical and experimental </w:t>
      </w:r>
      <w:r w:rsidR="00A72F27">
        <w:t>studies</w:t>
      </w:r>
      <w:r w:rsidRPr="00935500">
        <w:t xml:space="preserve"> </w:t>
      </w:r>
      <w:r w:rsidR="00A72F27">
        <w:t>have</w:t>
      </w:r>
      <w:r w:rsidRPr="00935500">
        <w:t xml:space="preserve"> demonstrated that the cellular environment buffers the concentration of biological molecules, </w:t>
      </w:r>
      <w:r w:rsidR="009F7EA2">
        <w:t>effectively</w:t>
      </w:r>
      <w:r w:rsidR="009F7EA2" w:rsidRPr="00935500">
        <w:t xml:space="preserve"> </w:t>
      </w:r>
      <w:r w:rsidRPr="00935500">
        <w:t xml:space="preserve">reducing concentration noise </w:t>
      </w:r>
      <w:r w:rsidRPr="00935500">
        <w:rPr>
          <w:i/>
          <w:iCs/>
        </w:rPr>
        <w:t>in</w:t>
      </w:r>
      <w:r w:rsidRPr="00935500">
        <w:t xml:space="preserve"> </w:t>
      </w:r>
      <w:r w:rsidRPr="00935500">
        <w:rPr>
          <w:i/>
          <w:iCs/>
        </w:rPr>
        <w:t>vivo</w:t>
      </w:r>
      <w:r w:rsidRPr="00935500">
        <w:t>.</w:t>
      </w:r>
      <w:r w:rsidRPr="00935500">
        <w:fldChar w:fldCharType="begin"/>
      </w:r>
      <w:r w:rsidR="001D529D">
        <w:instrText xml:space="preserve"> ADDIN ZOTERO_ITEM CSL_CITATION {"citationID":"a2mtagshiqm","properties":{"formattedCitation":"\\super 52,53\\nosupersub{}","plainCitation":"52,53","noteIndex":0},"citationItems":[{"id":2268,"uris":["http://zotero.org/users/4485201/items/HU9HVBMA"],"itemData":{"id":2268,"type":"article-journal","container-title":"Science","DOI":"10.1126/science.aav6691","issue":"6476","note":"publisher: American Association for the Advancement of Science","page":"464-468","source":"science.org (Atypon)","title":"Phase separation provides a mechanism to reduce noise in cells","volume":"367","author":[{"family":"Klosin","given":"A."},{"family":"Oltsch","given":"F."},{"family":"Harmon","given":"T."},{"family":"Honigmann","given":"A."},{"family":"Jülicher","given":"F."},{"family":"Hyman","given":"A. A."},{"family":"Zechner","given":"C."}],"issued":{"date-parts":[["2020",1,24]]}}},{"id":2270,"uris":["http://zotero.org/users/4485201/items/JT78CYBY"],"itemData":{"id":2270,"type":"article-journal","abstract":"Intracellular bodies such as nucleoli, Cajal bodies and various signalling assemblies represent membraneless organelles, or condensates, that form via liquid–liquid phase separation (LLPS)1,2. Biomolecular interactions—particularly homotypic interactions mediated by self-associating intrinsically disordered protein regions—are thought to underlie the thermodynamic driving forces for LLPS, forming condensates that can facilitate the assembly and processing of biochemically active complexes, such as ribosomal subunits within the nucleolus. Simplified model systems3–6 have led to the concept that a single fixed saturation concentration is a defining feature of endogenous LLPS7–9, and has been suggested as a mechanism for intracellular concentration buffering2,7,8,10. However, the assumption of a fixed saturation concentration remains largely untested within living cells, in which the richly multicomponent nature of condensates could complicate this simple picture. Here we show that heterotypic multicomponent interactions dominate endogenous LLPS, and give rise to nucleoli and other condensates that do not exhibit a fixed saturation concentration. As the concentration of individual components is varied, their partition coefficients change in a manner that can be used to determine the thermodynamic free energies that underlie LLPS. We find that heterotypic interactions among protein and RNA components stabilize various archetypal intracellular condensates—including the nucleolus, Cajal bodies, stress granules and P-bodies—implying that the composition of condensates is finely tuned by the thermodynamics of the underlying biomolecular interaction network. In the context of RNA-processing condensates such as the nucleolus, this manifests in the selective exclusion of fully assembled ribonucleoprotein complexes, providing a thermodynamic basis for vectorial ribosomal RNA flux out of the nucleolus. This methodology is conceptually straightforward and readily implemented, and can be broadly used to extract thermodynamic parameters from microscopy images. These approaches pave the way for a deeper understanding of the thermodynamics of multicomponent intracellular phase behaviour and its interplay with the nonequilibrium activity that is characteristic of endogenous condensates.","container-title":"Nature","DOI":"10.1038/s41586-020-2256-2","ISSN":"1476-4687","issue":"7807","language":"en","license":"2020 The Author(s), under exclusive licence to Springer Nature Limited","note":"number: 7807\npublisher: Nature Publishing Group","page":"209-214","source":"www.nature.com","title":"Composition-dependent thermodynamics of intracellular phase separation","volume":"581","author":[{"family":"Riback","given":"Joshua A."},{"family":"Zhu","given":"Lian"},{"family":"Ferrolino","given":"Mylene C."},{"family":"Tolbert","given":"Michele"},{"family":"Mitrea","given":"Diana M."},{"family":"Sanders","given":"David W."},{"family":"Wei","given":"Ming-Tzo"},{"family":"Kriwacki","given":"Richard W."},{"family":"Brangwynne","given":"Clifford P."}],"issued":{"date-parts":[["2020",5]]}}}],"schema":"https://github.com/citation-style-language/schema/raw/master/csl-citation.json"} </w:instrText>
      </w:r>
      <w:r w:rsidRPr="00935500">
        <w:fldChar w:fldCharType="separate"/>
      </w:r>
      <w:r w:rsidR="001D529D" w:rsidRPr="001D529D">
        <w:rPr>
          <w:szCs w:val="24"/>
          <w:vertAlign w:val="superscript"/>
        </w:rPr>
        <w:t>52,53</w:t>
      </w:r>
      <w:r w:rsidRPr="00935500">
        <w:fldChar w:fldCharType="end"/>
      </w:r>
      <w:r w:rsidRPr="00935500">
        <w:t xml:space="preserve"> </w:t>
      </w:r>
      <w:r w:rsidR="00A72F27">
        <w:t>In our system, s</w:t>
      </w:r>
      <w:r w:rsidRPr="00935500">
        <w:t>ingle-site-Mg</w:t>
      </w:r>
      <w:r w:rsidRPr="00935500">
        <w:rPr>
          <w:vertAlign w:val="superscript"/>
        </w:rPr>
        <w:t>2+</w:t>
      </w:r>
      <w:r w:rsidRPr="00935500">
        <w:t xml:space="preserve"> interactions in Eco80 buffer</w:t>
      </w:r>
      <w:r w:rsidR="00014D5E">
        <w:t>s</w:t>
      </w:r>
      <w:r w:rsidRPr="00935500">
        <w:t xml:space="preserve"> the free Mg</w:t>
      </w:r>
      <w:r w:rsidRPr="00935500">
        <w:rPr>
          <w:vertAlign w:val="superscript"/>
        </w:rPr>
        <w:t>2+</w:t>
      </w:r>
      <w:r w:rsidRPr="00935500">
        <w:t xml:space="preserve"> concentration between</w:t>
      </w:r>
      <w:r w:rsidR="009F7EA2">
        <w:t xml:space="preserve"> just</w:t>
      </w:r>
      <w:r w:rsidRPr="00935500">
        <w:t xml:space="preserve"> 0.5 and 3 mM Mg</w:t>
      </w:r>
      <w:r w:rsidRPr="00935500">
        <w:rPr>
          <w:vertAlign w:val="superscript"/>
        </w:rPr>
        <w:t>2+</w:t>
      </w:r>
      <w:r w:rsidR="00014D5E">
        <w:t xml:space="preserve">, </w:t>
      </w:r>
      <w:r w:rsidR="009F7EA2">
        <w:t>in the presence of</w:t>
      </w:r>
      <w:r w:rsidR="009F7EA2" w:rsidRPr="00935500">
        <w:t xml:space="preserve"> </w:t>
      </w:r>
      <w:r w:rsidRPr="00935500">
        <w:t>a</w:t>
      </w:r>
      <w:r w:rsidR="00A72F27">
        <w:t xml:space="preserve"> large</w:t>
      </w:r>
      <w:r w:rsidRPr="00935500">
        <w:t xml:space="preserve"> total </w:t>
      </w:r>
      <w:bookmarkStart w:id="133" w:name="_Hlk107915327"/>
      <w:r w:rsidRPr="00935500">
        <w:t>Mg</w:t>
      </w:r>
      <w:r w:rsidRPr="00935500">
        <w:rPr>
          <w:vertAlign w:val="superscript"/>
        </w:rPr>
        <w:t>2+</w:t>
      </w:r>
      <w:r w:rsidRPr="00935500">
        <w:t xml:space="preserve"> </w:t>
      </w:r>
      <w:bookmarkEnd w:id="133"/>
      <w:r w:rsidRPr="00935500">
        <w:t>change</w:t>
      </w:r>
      <w:r w:rsidR="009F7EA2">
        <w:t xml:space="preserve"> between </w:t>
      </w:r>
      <w:r w:rsidR="000B1AB8">
        <w:t>20</w:t>
      </w:r>
      <w:r w:rsidR="009F7EA2">
        <w:t xml:space="preserve"> and </w:t>
      </w:r>
      <w:r w:rsidR="000B1AB8">
        <w:t>40</w:t>
      </w:r>
      <w:r w:rsidR="009F7EA2">
        <w:t xml:space="preserve"> mM Mg</w:t>
      </w:r>
      <w:r w:rsidR="009F7EA2" w:rsidRPr="009F7EA2">
        <w:rPr>
          <w:vertAlign w:val="superscript"/>
        </w:rPr>
        <w:t>2+</w:t>
      </w:r>
      <w:r w:rsidRPr="00935500">
        <w:t xml:space="preserve">. This buffering effect </w:t>
      </w:r>
      <w:r w:rsidR="0057127C">
        <w:t>wa</w:t>
      </w:r>
      <w:r w:rsidRPr="00935500">
        <w:t>s exaggerated at high total Mg</w:t>
      </w:r>
      <w:r w:rsidRPr="00935500">
        <w:rPr>
          <w:vertAlign w:val="superscript"/>
        </w:rPr>
        <w:t>2+</w:t>
      </w:r>
      <w:r w:rsidRPr="00935500">
        <w:t xml:space="preserve"> concentrations in Eco80, where an increase in the total Mg</w:t>
      </w:r>
      <w:r w:rsidRPr="00935500">
        <w:rPr>
          <w:vertAlign w:val="superscript"/>
        </w:rPr>
        <w:t>2+</w:t>
      </w:r>
      <w:r w:rsidRPr="00935500">
        <w:t xml:space="preserve"> concentration to</w:t>
      </w:r>
      <w:r w:rsidR="009F7EA2">
        <w:t xml:space="preserve"> an astounding</w:t>
      </w:r>
      <w:r w:rsidRPr="00935500">
        <w:t xml:space="preserve"> 200 mM increase</w:t>
      </w:r>
      <w:r w:rsidR="0057127C">
        <w:t>d</w:t>
      </w:r>
      <w:r w:rsidRPr="00935500">
        <w:t xml:space="preserve"> the free Mg</w:t>
      </w:r>
      <w:r w:rsidRPr="00935500">
        <w:rPr>
          <w:vertAlign w:val="superscript"/>
        </w:rPr>
        <w:t>2+</w:t>
      </w:r>
      <w:r w:rsidRPr="00935500">
        <w:t xml:space="preserve"> concentration to</w:t>
      </w:r>
      <w:r w:rsidR="009F7EA2" w:rsidRPr="00935500">
        <w:t xml:space="preserve"> only</w:t>
      </w:r>
      <w:r w:rsidRPr="00935500">
        <w:t xml:space="preserve"> ~10 mM.</w:t>
      </w:r>
    </w:p>
    <w:p w14:paraId="46710744" w14:textId="372C65E6" w:rsidR="004B3DB6" w:rsidRDefault="00935500" w:rsidP="00F81B12">
      <w:pPr>
        <w:pStyle w:val="TAMainText"/>
      </w:pPr>
      <w:bookmarkStart w:id="134" w:name="_Hlk108098159"/>
      <w:r w:rsidRPr="00935500">
        <w:t xml:space="preserve">Our thermodynamic analysis of RNA helices </w:t>
      </w:r>
      <w:bookmarkEnd w:id="134"/>
      <w:r w:rsidRPr="00935500">
        <w:t>in Eco80 indicate</w:t>
      </w:r>
      <w:r w:rsidR="0057127C">
        <w:t>d</w:t>
      </w:r>
      <w:r w:rsidRPr="00935500">
        <w:t xml:space="preserve"> that the </w:t>
      </w:r>
      <w:r w:rsidRPr="00935500">
        <w:rPr>
          <w:i/>
          <w:iCs/>
        </w:rPr>
        <w:t>E. coli</w:t>
      </w:r>
      <w:r w:rsidRPr="00935500">
        <w:t xml:space="preserve"> metabolome ha</w:t>
      </w:r>
      <w:r w:rsidR="0057127C">
        <w:t>d</w:t>
      </w:r>
      <w:r w:rsidRPr="00935500">
        <w:t xml:space="preserve"> a net destabilizing effect on RNA helices</w:t>
      </w:r>
      <w:r w:rsidR="000B1AB8">
        <w:t xml:space="preserve"> of </w:t>
      </w:r>
      <w:r w:rsidR="004B3DB6">
        <w:t xml:space="preserve">about </w:t>
      </w:r>
      <w:r w:rsidR="000B1AB8">
        <w:t>+0.</w:t>
      </w:r>
      <w:r w:rsidR="00693DD6">
        <w:t>69</w:t>
      </w:r>
      <w:r w:rsidR="00A72F27">
        <w:t>±0.1</w:t>
      </w:r>
      <w:r w:rsidR="00693DD6">
        <w:t>2</w:t>
      </w:r>
      <w:r w:rsidR="000B1AB8">
        <w:t xml:space="preserve"> kcal/mol</w:t>
      </w:r>
      <w:r w:rsidRPr="00935500">
        <w:t>, with destabilizing effects dominating for NTP</w:t>
      </w:r>
      <w:r w:rsidR="00FD5268">
        <w:t>CM</w:t>
      </w:r>
      <w:r w:rsidR="00A72F27">
        <w:t xml:space="preserve"> at about +0.</w:t>
      </w:r>
      <w:r w:rsidR="00693DD6">
        <w:t>48</w:t>
      </w:r>
      <w:r w:rsidR="00A72F27">
        <w:t>±0.1</w:t>
      </w:r>
      <w:r w:rsidR="00693DD6">
        <w:t>2</w:t>
      </w:r>
      <w:r w:rsidR="00A72F27">
        <w:t xml:space="preserve"> kcal/mol</w:t>
      </w:r>
      <w:r w:rsidRPr="00935500">
        <w:t xml:space="preserve"> and a mixture of destabilizing and stabilizing effects observed for </w:t>
      </w:r>
      <w:r w:rsidR="00FD5268">
        <w:t>WMCM</w:t>
      </w:r>
      <w:r w:rsidR="00A72F27">
        <w:t xml:space="preserve"> averaging at about +0.2</w:t>
      </w:r>
      <w:r w:rsidR="00693DD6">
        <w:t>6</w:t>
      </w:r>
      <w:r w:rsidR="00A72F27">
        <w:t>±0.</w:t>
      </w:r>
      <w:r w:rsidR="00693DD6">
        <w:t>2</w:t>
      </w:r>
      <w:r w:rsidR="00A72F27">
        <w:t xml:space="preserve"> kcal/mol</w:t>
      </w:r>
      <w:r w:rsidRPr="00935500">
        <w:rPr>
          <w:vertAlign w:val="superscript"/>
        </w:rPr>
        <w:t xml:space="preserve"> </w:t>
      </w:r>
      <w:r w:rsidRPr="00935500">
        <w:t>(Figure 2D).</w:t>
      </w:r>
      <w:r w:rsidR="00642A0C">
        <w:t xml:space="preserve"> This apparently small, </w:t>
      </w:r>
      <w:r w:rsidR="009D7B12">
        <w:t>+0.</w:t>
      </w:r>
      <w:r w:rsidR="00693DD6">
        <w:t>69</w:t>
      </w:r>
      <w:r w:rsidR="009D7B12">
        <w:t xml:space="preserve"> kcal/mol</w:t>
      </w:r>
      <w:r w:rsidR="009D7B12" w:rsidRPr="00935500">
        <w:t xml:space="preserve">, </w:t>
      </w:r>
      <w:r w:rsidR="00642A0C">
        <w:t>destabilizing effect</w:t>
      </w:r>
      <w:r w:rsidR="00A72F27">
        <w:t xml:space="preserve"> in Eco80</w:t>
      </w:r>
      <w:r w:rsidR="00642A0C">
        <w:t xml:space="preserve"> on RNA helices could have beneficial effects on the transcriptome </w:t>
      </w:r>
      <w:r w:rsidR="00642A0C">
        <w:rPr>
          <w:i/>
          <w:iCs/>
        </w:rPr>
        <w:t>in vivo</w:t>
      </w:r>
      <w:r w:rsidR="00642A0C">
        <w:t xml:space="preserve">. </w:t>
      </w:r>
      <w:r w:rsidR="00AC3D9F">
        <w:t xml:space="preserve">First, short, </w:t>
      </w:r>
      <w:proofErr w:type="gramStart"/>
      <w:r w:rsidR="009D7B12">
        <w:t>marginally</w:t>
      </w:r>
      <w:r w:rsidR="00F34B64">
        <w:t>-</w:t>
      </w:r>
      <w:r w:rsidR="009D7B12">
        <w:t>stable</w:t>
      </w:r>
      <w:proofErr w:type="gramEnd"/>
      <w:r w:rsidR="00642A0C">
        <w:t xml:space="preserve"> helices </w:t>
      </w:r>
      <w:r w:rsidR="00AC3D9F">
        <w:t>would not form</w:t>
      </w:r>
      <w:r w:rsidR="00F34B64">
        <w:t>,</w:t>
      </w:r>
      <w:r w:rsidR="00AC3D9F">
        <w:t xml:space="preserve"> leading to accessible RNA regions </w:t>
      </w:r>
      <w:r w:rsidR="009D7B12">
        <w:t xml:space="preserve">that </w:t>
      </w:r>
      <w:r w:rsidR="00A72F27">
        <w:t>c</w:t>
      </w:r>
      <w:r w:rsidR="009D7B12">
        <w:t xml:space="preserve">ould </w:t>
      </w:r>
      <w:r w:rsidR="00A72F27">
        <w:t>interact with proteins</w:t>
      </w:r>
      <w:r w:rsidR="00693DD6">
        <w:t xml:space="preserve"> and regulatory small RNA</w:t>
      </w:r>
      <w:r w:rsidR="009D7B12">
        <w:t xml:space="preserve">. In contrast, </w:t>
      </w:r>
      <w:r w:rsidR="00AC3D9F">
        <w:t>stable</w:t>
      </w:r>
      <w:r w:rsidR="00A57906">
        <w:t xml:space="preserve"> </w:t>
      </w:r>
      <w:r w:rsidR="00AC3D9F">
        <w:t>RNA secondary</w:t>
      </w:r>
      <w:r w:rsidR="00F34B64">
        <w:t xml:space="preserve"> </w:t>
      </w:r>
      <w:r w:rsidR="00AC3D9F">
        <w:t xml:space="preserve">structures </w:t>
      </w:r>
      <w:r w:rsidR="00A72F27">
        <w:t>w</w:t>
      </w:r>
      <w:r w:rsidR="00AC3D9F">
        <w:t xml:space="preserve">ould still form functional structures. Second, global destabilization of RNA </w:t>
      </w:r>
      <w:r w:rsidR="008B630F">
        <w:t>helices</w:t>
      </w:r>
      <w:r w:rsidR="00AC3D9F">
        <w:t xml:space="preserve"> </w:t>
      </w:r>
      <w:r w:rsidR="00A72F27">
        <w:t>sh</w:t>
      </w:r>
      <w:r w:rsidR="00AC3D9F">
        <w:t xml:space="preserve">ould also lead to destabilization of kinetic traps </w:t>
      </w:r>
      <w:r w:rsidR="008B630F">
        <w:t xml:space="preserve">in RNA folding pathways </w:t>
      </w:r>
      <w:r w:rsidR="008B630F">
        <w:rPr>
          <w:i/>
          <w:iCs/>
        </w:rPr>
        <w:t>in vivo</w:t>
      </w:r>
      <w:r w:rsidR="008B630F">
        <w:t xml:space="preserve">, such as the misfolds observed for the </w:t>
      </w:r>
      <w:r w:rsidR="008B630F">
        <w:rPr>
          <w:i/>
          <w:iCs/>
        </w:rPr>
        <w:t>Tetrahymena ribozyme</w:t>
      </w:r>
      <w:r w:rsidR="008B630F">
        <w:t>.</w:t>
      </w:r>
      <w:r w:rsidR="00F34B64">
        <w:fldChar w:fldCharType="begin"/>
      </w:r>
      <w:r w:rsidR="001D529D">
        <w:instrText xml:space="preserve"> ADDIN ZOTERO_ITEM CSL_CITATION {"citationID":"c0BEOimS","properties":{"formattedCitation":"\\super 54\\nosupersub{}","plainCitation":"54","noteIndex":0},"citationItems":[{"id":238,"uris":["http://zotero.org/users/4485201/items/SS2L96MR"],"itemData":{"id":238,"type":"article-journal","abstract":"Like many structured RNAs, the Tetrahymena group I intron ribozyme folds through multiple pathways and intermediates. Under standard conditions in vitro, a small fraction reaches the native state (N) with kobs≈0.6min−1, while the remainder forms a long-lived misfolded conformation (M) thought to differ in topology. These alternative outcomes reflect a pathway that branches late in folding, after disruption of a trapped intermediate (Itrap). Here we use catalytic activity to probe the folding transitions from Itrap to the native and misfolded states. We show that mutations predicted to weaken the core helix P3 do not increase the rate of folding from Itrap but they increase the fraction that reaches the native state rather than forming the misfolded state. Thus, P3 is disrupted during folding to the native state but not to the misfolded state, and P3 disruption occurs after the rate-limiting step. Interestingly, P3-strengthening mutants also increase native folding. Additional experiments show that these mutants are rapidly committed to folding to the native state, although they reach the native state with approximately the same rate constant as the wild-type ribozyme (~1min−1). Thus, the P3-strengthening mutants populate a distinct pathway that includes at least one intermediate but avoids the M state, most likely because P3 and the correct topology are formed early. Our results highlight multiple pathways in RNA folding and illustrate how kinetic competitions between rapid events can have long-lasting effects because the “choice” is enforced by energy barriers that grow larger as folding progresses.","container-title":"Journal of Molecular Biology","DOI":"10.1016/j.jmb.2014.04.011","ISSN":"0022-2836","issue":"12","journalAbbreviation":"Journal of Molecular Biology","page":"2300-2312","source":"ScienceDirect","title":"Folding Pathways of the Tetrahymena Ribozyme","volume":"426","author":[{"family":"Mitchell","given":"David"},{"family":"Russell","given":"Rick"}],"issued":{"date-parts":[["2014",6,12]]}}}],"schema":"https://github.com/citation-style-language/schema/raw/master/csl-citation.json"} </w:instrText>
      </w:r>
      <w:r w:rsidR="00F34B64">
        <w:fldChar w:fldCharType="separate"/>
      </w:r>
      <w:r w:rsidR="001D529D" w:rsidRPr="001D529D">
        <w:rPr>
          <w:szCs w:val="24"/>
          <w:vertAlign w:val="superscript"/>
        </w:rPr>
        <w:t>54</w:t>
      </w:r>
      <w:r w:rsidR="00F34B64">
        <w:fldChar w:fldCharType="end"/>
      </w:r>
    </w:p>
    <w:p w14:paraId="0666BD18" w14:textId="0C1B911A" w:rsidR="00935500" w:rsidRPr="00935500" w:rsidRDefault="00EB1787" w:rsidP="00F81B12">
      <w:pPr>
        <w:pStyle w:val="TAMainText"/>
      </w:pPr>
      <w:r>
        <w:t>Weakening of</w:t>
      </w:r>
      <w:r w:rsidR="00935500" w:rsidRPr="00935500">
        <w:t xml:space="preserve"> RNA helix stability</w:t>
      </w:r>
      <w:r w:rsidR="003F53E7">
        <w:t xml:space="preserve"> in Eco80</w:t>
      </w:r>
      <w:r w:rsidR="00935500" w:rsidRPr="00935500">
        <w:t xml:space="preserve"> can be understood using a model that combines established effects of polar small molecules and Mg</w:t>
      </w:r>
      <w:r w:rsidR="00935500" w:rsidRPr="00935500">
        <w:rPr>
          <w:vertAlign w:val="superscript"/>
        </w:rPr>
        <w:t>2+</w:t>
      </w:r>
      <w:r w:rsidR="00935500" w:rsidRPr="00935500">
        <w:t xml:space="preserve"> on RNA </w:t>
      </w:r>
      <w:r w:rsidR="00FD5268">
        <w:t>helix</w:t>
      </w:r>
      <w:r w:rsidR="00935500" w:rsidRPr="00935500">
        <w:t xml:space="preserve"> stability. Polar small molecules are known to interact favorably</w:t>
      </w:r>
      <w:commentRangeStart w:id="135"/>
      <w:commentRangeStart w:id="136"/>
      <w:r w:rsidR="00935500" w:rsidRPr="00935500">
        <w:t xml:space="preserve"> with the exposed bases in the unfolded state (Figure 5B)</w:t>
      </w:r>
      <w:commentRangeEnd w:id="135"/>
      <w:r>
        <w:rPr>
          <w:rStyle w:val="CommentReference"/>
          <w:rFonts w:ascii="Liberation Serif" w:eastAsia="Noto Serif CJK SC" w:hAnsi="Liberation Serif" w:cs="Mangal"/>
          <w:kern w:val="2"/>
          <w:lang w:eastAsia="zh-CN" w:bidi="hi-IN"/>
        </w:rPr>
        <w:commentReference w:id="135"/>
      </w:r>
      <w:commentRangeEnd w:id="136"/>
      <w:r w:rsidR="00C40497">
        <w:rPr>
          <w:rStyle w:val="CommentReference"/>
          <w:rFonts w:ascii="Liberation Serif" w:eastAsia="Noto Serif CJK SC" w:hAnsi="Liberation Serif" w:cs="Mangal"/>
          <w:kern w:val="2"/>
          <w:lang w:eastAsia="zh-CN" w:bidi="hi-IN"/>
        </w:rPr>
        <w:commentReference w:id="136"/>
      </w:r>
      <w:r w:rsidR="00935500" w:rsidRPr="00935500">
        <w:t>.</w:t>
      </w:r>
      <w:r w:rsidR="00935500" w:rsidRPr="00935500">
        <w:fldChar w:fldCharType="begin"/>
      </w:r>
      <w:r w:rsidR="001D529D">
        <w:instrText xml:space="preserve"> ADDIN ZOTERO_ITEM CSL_CITATION {"citationID":"a4kbpmanll","properties":{"formattedCitation":"\\super 55\\uc0\\u8211{}58\\nosupersub{}","plainCitation":"55–58","noteIndex":0},"citationItems":[{"id":81,"uris":["http://zotero.org/users/4485201/items/KXBVSXLC"],"itemData":{"id":81,"type":"article-journal","abstract":"Osmolytes are small organic molecules accumulated by cells in response to osmotic stress. Although their effects on protein stability have been studied, there has been no systematic documentation of their influence on RNA. Here, the effects of nine osmolytes on the secondary and tertiary structure stabilities of six RNA structures of differing complexity and stability have been surveyed. Using thermal melting analysis, m-values (change in ΔG° of RNA folding per molal concentration of osmolyte) have been measured. All the osmolytes destabilize RNA secondary structure, although to different extents, probably because they favor solubilization of base surfaces. Osmolyte effects on tertiary structure, however, can be either stabilizing or destabilizing. We hypothesize that the stabilizing osmolytes have unfavorable interactions with the RNA backbone, which becomes less accessible to solvent in most tertiary structures. Finally, it was found that as a larger fraction of the negative charge of an RNA tertiary structure is neutralized by hydrated Mg2+, the RNA becomes less responsive to stabilizing osmolytes and may even be destabilized. The natural selection of osmolytes as protective agents must have been influenced by their effects on the stabilities of functional RNA structures, though in general, the effects of osmolytes on RNA and protein stabilities do not parallel each other. Our results also suggest that some osmolytes can be useful tools for studying intrinsically unstable RNA folds and assessing the mechanisms of Mg2+-induced RNA stabilization.","container-title":"Journal of Molecular Biology","DOI":"10.1016/j.jmb.2007.03.080","ISSN":"0022-2836","issue":"5","journalAbbreviation":"Journal of Molecular Biology","page":"993-1005","source":"ScienceDirect","title":"Effects of Osmolytes on RNA Secondary and Tertiary Structure Stabilities and RNA-Mg2+ Interactions","volume":"370","author":[{"family":"Lambert","given":"Dominic"},{"family":"Draper","given":"David E."}],"issued":{"date-parts":[["2007",7,27]]}}},{"id":1810,"uris":["http://zotero.org/users/4485201/items/7CSI4LGM"],"itemData":{"id":1810,"type":"article-journal","container-title":"Proceedings of the National Academy of Sciences","DOI":"10.1073/pnas.0913376107","ISSN":"0027-8424, 1091-6490","issue":"17","language":"en","page":"7716-7721","source":"Crossref","title":"Why Hofmeister effects of many salts favor protein folding but not DNA helix formation","volume":"107","author":[{"family":"Pegram","given":"Laurel M."},{"family":"Wendorff","given":"Timothy"},{"family":"Erdmann","given":"Robert"},{"family":"Shkel","given":"Irina"},{"family":"Bellissimo","given":"Dana"},{"family":"Felitsky","given":"Daniel J."},{"family":"Record","given":"M. Thomas"}],"issued":{"date-parts":[["2010",4,27]]}}},{"id":1817,"uris":["http://zotero.org/users/4485201/items/8ZYLP4PN"],"itemData":{"id":1817,"type":"article-journal","abstract":"To investigate the mechanism by which urea destabilizes RNA structure, urea-induced unfolding of four different RNA secondary and tertiary structures was quantified in terms of an m-value, the rate at which the free energy of unfolding changes with urea molality. From literature data and our osmometric study of a backbone analogue, we derived average interaction potentials (per square angstrom of solvent accessible surface) between urea and three kinds of RNA surfaces: phosphate, ribose, and base. Estimates of the increases in solvent accessible surface areas upon RNA denaturation were based on a simple model of unfolded RNA as a combination of helical and single-strand segments. These estimates, combined with the three interaction potentials and a term to account for interactions of urea with released ions, yield calculated m-values that are in good agreement with experimental values (200 mm monovalent salt). Agreement was obtained only if single-stranded RNAs were modeled in a highly stacked, A-form conformation. The primary driving force for urea-induced denaturation is the strong interaction of urea with the large surface areas of bases that become exposed upon denaturation of either RNA secondary or tertiary structure, though interactions of urea with backbone and released ions may account for up to a third of the m-value. Urea m-values for all four RNAs are salt-dependent, which we attribute to an increased extension (or decreased charge density) of unfolded RNAs with an increased urea concentration. The sensitivity of the urea m-value to base surface exposure makes it a potentially useful probe of the conformations of RNA unfolded states.","container-title":"Biochemistry","DOI":"10.1021/bi301103j","ISSN":"0006-2960","issue":"44","journalAbbreviation":"Biochemistry","page":"9014-9026","source":"ACS Publications","title":"Denaturation of RNA Secondary and Tertiary Structure by Urea: Simple Unfolded State Models and Free Energy Parameters Account for Measured m-Values","title-short":"Denaturation of RNA Secondary and Tertiary Structure by Urea","volume":"51","author":[{"family":"Lambert","given":"Dominic"},{"family":"Draper","given":"David E."}],"issued":{"date-parts":[["2012",11,6]]}}},{"id":1662,"uris":["http://zotero.org/users/4485201/items/VFFNX3FT"],"itemData":{"id":1662,"type":"article-journal","abstract":"Alkylureas display hydrocarbon and amide groups, the primary functional groups of proteins. To obtain the thermodynamic information that is needed to analyze interactions of amides and proteins with nucleobases and nucleic acids, we quantify preferential interactions of alkylureas with nucleobases diﬀering in the amount and composition of water-accessible surface area (ASA) by solubility assays. Using an established additive ASA-based analysis, we interpret these thermodynamic results to determine interactions of each alkylurea with ﬁve types of nucleobase uniﬁed atoms (carbonyl sp2O, amino sp3N, ring sp2N, methyl sp3C, and ring sp2C). All alkylureas interact favorably with nucleobase sp2C and sp3C atoms; these interactions become more favorable with an increasing level of alkylation of urea. Interactions with nucleobase sp2O are most favorable for urea, less favorable for methylurea and ethylurea, and unfavorable for dialkylated ureas. Contributions to overall alkylurea− nucleobase interactions from interactions with each nucleobase atom type are proportional to the ASA of that atom type with proportionality constant (interaction strength) α, as observed previously for urea. Trends in α-values for interactions of alkylureas with nucleobase atom types parallel those for corresponding amide compound atom types, oﬀset because nucleobase α-values are more favorable. Comparisons between ethylated and methylated ureas show interactions of amide compound sp3C with nucleobase sp2C, sp3C, sp2N, and sp3N atoms are favorable while amide sp3C−nucleobase sp2O interactions are unfavorable. Strongly favorable interactions of urea with nucleobase sp2O but weakly favorable interactions with nucleobase sp3N indicate that amide sp2N−nucleobase sp2O and nucleobase sp3N−amide sp2O hydrogen bonding (NH···O</w:instrText>
      </w:r>
      <w:r w:rsidR="001D529D">
        <w:rPr>
          <w:rFonts w:hint="eastAsia"/>
        </w:rPr>
        <w:instrText></w:instrText>
      </w:r>
      <w:r w:rsidR="001D529D">
        <w:instrText xml:space="preserve">C) interactions are favorable while amide sp2N−nucleobase sp3N interactions are unfavorable. These favorable amide−nucleobase hydrogen bonding interactions are prevalent in speciﬁc protein−nucleotide complexes.","container-title":"Biochemistry","DOI":"10.1021/acs.biochem.8b00087","ISSN":"0006-2960, 1520-4995","issue":"15","language":"en","page":"2227-2237","source":"Crossref","title":"Quantifying Interactions of Nucleobase Atoms with Model Compounds for the Peptide Backbone and Glutamine and Asparagine Side Chains in Water","volume":"57","author":[{"family":"Cheng","given":"Xian"},{"family":"Shkel","given":"Irina A."},{"family":"Molzahn","given":"Cristen"},{"family":"Lambert","given":"David"},{"family":"Karim","given":"Rezwana"},{"family":"Record","given":"M. Thomas"}],"issued":{"date-parts":[["2018",4,17]]}}}],"schema":"https://github.com/citation-style-language/schema/raw/master/csl-citation.json"} </w:instrText>
      </w:r>
      <w:r w:rsidR="00935500" w:rsidRPr="00935500">
        <w:fldChar w:fldCharType="separate"/>
      </w:r>
      <w:r w:rsidR="001D529D" w:rsidRPr="001D529D">
        <w:rPr>
          <w:szCs w:val="24"/>
          <w:vertAlign w:val="superscript"/>
        </w:rPr>
        <w:t>55–58</w:t>
      </w:r>
      <w:r w:rsidR="00935500" w:rsidRPr="00935500">
        <w:fldChar w:fldCharType="end"/>
      </w:r>
      <w:r w:rsidR="00935500" w:rsidRPr="00935500">
        <w:t xml:space="preserve"> Likewise, Mg</w:t>
      </w:r>
      <w:r w:rsidR="00935500" w:rsidRPr="00935500">
        <w:rPr>
          <w:vertAlign w:val="superscript"/>
        </w:rPr>
        <w:t>2+</w:t>
      </w:r>
      <w:r w:rsidR="00935500" w:rsidRPr="00935500">
        <w:t xml:space="preserve"> is known to interact favorabl</w:t>
      </w:r>
      <w:r w:rsidR="00053A45">
        <w:t>y</w:t>
      </w:r>
      <w:r w:rsidR="00935500" w:rsidRPr="00935500">
        <w:t xml:space="preserve"> with the high density of negative charge</w:t>
      </w:r>
      <w:r w:rsidR="0057127C">
        <w:t>s</w:t>
      </w:r>
      <w:r w:rsidR="00935500" w:rsidRPr="00935500">
        <w:t xml:space="preserve"> in helical RNA. Thus, metabolites </w:t>
      </w:r>
      <w:r w:rsidR="00E25B7A">
        <w:t xml:space="preserve">may </w:t>
      </w:r>
      <w:r w:rsidR="00727E1C" w:rsidRPr="00935500">
        <w:t xml:space="preserve">destabilize </w:t>
      </w:r>
      <w:r w:rsidR="00935500" w:rsidRPr="00935500">
        <w:t>heli</w:t>
      </w:r>
      <w:r w:rsidR="00727E1C">
        <w:t>ces</w:t>
      </w:r>
      <w:r w:rsidR="00935500" w:rsidRPr="00935500">
        <w:t xml:space="preserve"> by favoring the unfolded state and </w:t>
      </w:r>
      <w:bookmarkStart w:id="137" w:name="_Hlk108097678"/>
      <w:r w:rsidR="00935500" w:rsidRPr="00935500">
        <w:t>Mg</w:t>
      </w:r>
      <w:r w:rsidR="00935500" w:rsidRPr="00935500">
        <w:rPr>
          <w:vertAlign w:val="superscript"/>
        </w:rPr>
        <w:t>2+</w:t>
      </w:r>
      <w:bookmarkEnd w:id="137"/>
      <w:commentRangeStart w:id="138"/>
      <w:commentRangeStart w:id="139"/>
      <w:r w:rsidR="00935500" w:rsidRPr="00935500">
        <w:t xml:space="preserve"> stabilizes heli</w:t>
      </w:r>
      <w:r w:rsidR="00727E1C">
        <w:t>ces</w:t>
      </w:r>
      <w:r w:rsidR="00935500" w:rsidRPr="00935500">
        <w:t xml:space="preserve"> by favoring the helical state (Figure 5C)</w:t>
      </w:r>
      <w:commentRangeEnd w:id="138"/>
      <w:r>
        <w:rPr>
          <w:rStyle w:val="CommentReference"/>
          <w:rFonts w:ascii="Liberation Serif" w:eastAsia="Noto Serif CJK SC" w:hAnsi="Liberation Serif" w:cs="Mangal"/>
          <w:kern w:val="2"/>
          <w:lang w:eastAsia="zh-CN" w:bidi="hi-IN"/>
        </w:rPr>
        <w:commentReference w:id="138"/>
      </w:r>
      <w:commentRangeEnd w:id="139"/>
      <w:r w:rsidR="00C40497">
        <w:rPr>
          <w:rStyle w:val="CommentReference"/>
          <w:rFonts w:ascii="Liberation Serif" w:eastAsia="Noto Serif CJK SC" w:hAnsi="Liberation Serif" w:cs="Mangal"/>
          <w:kern w:val="2"/>
          <w:lang w:eastAsia="zh-CN" w:bidi="hi-IN"/>
        </w:rPr>
        <w:commentReference w:id="139"/>
      </w:r>
      <w:r w:rsidR="00935500" w:rsidRPr="00935500">
        <w:t>. The changes in helix formation energy</w:t>
      </w:r>
      <w:r w:rsidR="00384D67">
        <w:t xml:space="preserve"> in</w:t>
      </w:r>
      <w:r w:rsidR="00935500" w:rsidRPr="00935500">
        <w:t xml:space="preserve"> Mg</w:t>
      </w:r>
      <w:r w:rsidR="00935500" w:rsidRPr="00935500">
        <w:rPr>
          <w:vertAlign w:val="superscript"/>
        </w:rPr>
        <w:t>2+</w:t>
      </w:r>
      <w:r w:rsidR="003F53E7">
        <w:t>-</w:t>
      </w:r>
      <w:r w:rsidR="00935500" w:rsidRPr="00935500">
        <w:t>metabolite mixtures demonstrate a balance between metabolites favoring the unfolded state and Mg</w:t>
      </w:r>
      <w:r w:rsidR="00935500" w:rsidRPr="00935500">
        <w:rPr>
          <w:vertAlign w:val="superscript"/>
        </w:rPr>
        <w:t>2+</w:t>
      </w:r>
      <w:r w:rsidR="00935500" w:rsidRPr="00935500">
        <w:t xml:space="preserve"> favoring the helical state (Figure 5C</w:t>
      </w:r>
      <w:r>
        <w:t>, right</w:t>
      </w:r>
      <w:r w:rsidR="00935500" w:rsidRPr="00935500">
        <w:t>). For example, NTPCM strongly chelates Mg</w:t>
      </w:r>
      <w:r w:rsidR="00935500" w:rsidRPr="00935500">
        <w:rPr>
          <w:vertAlign w:val="superscript"/>
        </w:rPr>
        <w:t>2+</w:t>
      </w:r>
      <w:r w:rsidR="00935500" w:rsidRPr="00935500">
        <w:t>, thus sequestering Mg</w:t>
      </w:r>
      <w:r w:rsidR="00935500" w:rsidRPr="00935500">
        <w:rPr>
          <w:vertAlign w:val="superscript"/>
        </w:rPr>
        <w:t>2+</w:t>
      </w:r>
      <w:r w:rsidR="00935500" w:rsidRPr="00935500">
        <w:t xml:space="preserve"> from interacting with the folded state</w:t>
      </w:r>
      <w:r w:rsidR="00A03DDB">
        <w:t>,</w:t>
      </w:r>
      <w:r w:rsidR="00935500" w:rsidRPr="00935500">
        <w:t xml:space="preserve"> so that the destabilizing interactions between NTPs and RNA dominate, </w:t>
      </w:r>
      <w:r w:rsidR="0057127C">
        <w:t>which lead</w:t>
      </w:r>
      <w:r w:rsidR="00935500" w:rsidRPr="00935500">
        <w:t xml:space="preserve"> to a consistent destabilization of RNA helices (Figure 2D). In contrast, WMCM only weakly sequesters Mg</w:t>
      </w:r>
      <w:r w:rsidR="00935500" w:rsidRPr="00935500">
        <w:rPr>
          <w:vertAlign w:val="superscript"/>
        </w:rPr>
        <w:t>2+</w:t>
      </w:r>
      <w:r w:rsidR="00384D67">
        <w:t>,</w:t>
      </w:r>
      <w:r w:rsidR="00935500" w:rsidRPr="00935500">
        <w:t xml:space="preserve"> so that Mg</w:t>
      </w:r>
      <w:r w:rsidR="00935500" w:rsidRPr="00935500">
        <w:rPr>
          <w:vertAlign w:val="superscript"/>
        </w:rPr>
        <w:t>2+</w:t>
      </w:r>
      <w:r w:rsidR="00935500" w:rsidRPr="00935500">
        <w:t xml:space="preserve"> is available for favorable interactions with helices. This lead</w:t>
      </w:r>
      <w:r w:rsidR="00E25B7A">
        <w:t>s</w:t>
      </w:r>
      <w:r w:rsidR="00935500" w:rsidRPr="00935500">
        <w:t xml:space="preserve"> to the inconsistent destabilization</w:t>
      </w:r>
      <w:r w:rsidR="003F53E7">
        <w:t xml:space="preserve"> and</w:t>
      </w:r>
      <w:r w:rsidR="00E25B7A">
        <w:t xml:space="preserve"> even</w:t>
      </w:r>
      <w:r w:rsidR="003F53E7">
        <w:t xml:space="preserve"> </w:t>
      </w:r>
      <w:r w:rsidR="00935500" w:rsidRPr="00935500">
        <w:t>stabilization of RNA helices observed in WMCM</w:t>
      </w:r>
      <w:r w:rsidR="00A03DDB">
        <w:t xml:space="preserve"> (Figure 2D)</w:t>
      </w:r>
      <w:r w:rsidR="00BE629D">
        <w:t>, dependent on the relative strength of stabilizing Mg</w:t>
      </w:r>
      <w:r w:rsidR="00BE629D" w:rsidRPr="00BE629D">
        <w:rPr>
          <w:vertAlign w:val="superscript"/>
        </w:rPr>
        <w:t>2+</w:t>
      </w:r>
      <w:r w:rsidR="00BE629D">
        <w:t>-RNA interactions and destabilizing metabolite-RNA interactions</w:t>
      </w:r>
      <w:r w:rsidR="00935500" w:rsidRPr="00935500">
        <w:t xml:space="preserve"> (Figure </w:t>
      </w:r>
      <w:r w:rsidR="00BE629D">
        <w:t>5C</w:t>
      </w:r>
      <w:r w:rsidR="00935500" w:rsidRPr="00935500">
        <w:t>).</w:t>
      </w:r>
    </w:p>
    <w:p w14:paraId="4104F39C" w14:textId="189A4938" w:rsidR="00935500" w:rsidRDefault="00935500" w:rsidP="00F81B12">
      <w:pPr>
        <w:pStyle w:val="TAMainText"/>
      </w:pPr>
      <w:r w:rsidRPr="00935500">
        <w:t>NTPCM destabilize</w:t>
      </w:r>
      <w:r w:rsidR="00E17A65">
        <w:t>d</w:t>
      </w:r>
      <w:r w:rsidRPr="00935500">
        <w:t xml:space="preserve"> AU</w:t>
      </w:r>
      <w:r w:rsidR="00B10945">
        <w:t>-</w:t>
      </w:r>
      <w:r w:rsidRPr="00935500">
        <w:t>rich helices more than GC</w:t>
      </w:r>
      <w:r w:rsidR="00B10945">
        <w:t>-</w:t>
      </w:r>
      <w:r w:rsidRPr="00935500">
        <w:t xml:space="preserve">rich helices (SI </w:t>
      </w:r>
      <w:r w:rsidR="00B573D6">
        <w:t>F</w:t>
      </w:r>
      <w:r w:rsidRPr="00935500">
        <w:t xml:space="preserve">igure 4). A similar destabilizing effect on </w:t>
      </w:r>
      <w:r w:rsidR="00BE629D">
        <w:t xml:space="preserve">RNA </w:t>
      </w:r>
      <w:r w:rsidRPr="00935500">
        <w:t>G-quadruplex structure</w:t>
      </w:r>
      <w:r w:rsidR="00BE629D">
        <w:t>s</w:t>
      </w:r>
      <w:r w:rsidRPr="00935500">
        <w:t xml:space="preserve"> has been </w:t>
      </w:r>
      <w:r w:rsidR="00E25B7A">
        <w:t>reported</w:t>
      </w:r>
      <w:r w:rsidRPr="00935500">
        <w:t xml:space="preserve"> </w:t>
      </w:r>
      <w:r w:rsidR="00E25B7A">
        <w:t xml:space="preserve">specifically </w:t>
      </w:r>
      <w:r w:rsidRPr="00935500">
        <w:t xml:space="preserve">for </w:t>
      </w:r>
      <w:r w:rsidRPr="00935500">
        <w:t>cytidine nucleotides.</w:t>
      </w:r>
      <w:r w:rsidRPr="00935500">
        <w:fldChar w:fldCharType="begin"/>
      </w:r>
      <w:r w:rsidR="001D529D">
        <w:instrText xml:space="preserve"> ADDIN ZOTERO_ITEM CSL_CITATION {"citationID":"a176oc2bmm0","properties":{"formattedCitation":"\\super 59\\nosupersub{}","plainCitation":"59","noteIndex":0},"citationItems":[{"id":2273,"uris":["http://zotero.org/users/4485201/items/CGYXKHVY"],"itemData":{"id":2273,"type":"article-journal","abstract":"A monthly journal publishing high-quality, peer-reviewed research on all topics related to RNA and its metabolism in all organisms","container-title":"RNA","DOI":"10.1261/rna.079196.122","ISSN":"1355-8382, 1469-9001","journalAbbreviation":"RNA","language":"en","note":"Company: Cold Spring Harbor Laboratory Press\nDistributor: Cold Spring Harbor Laboratory Press\nInstitution: Cold Spring Harbor Laboratory Press\nLabel: Cold Spring Harbor Laboratory Press\npublisher: Cold Spring Harbor Lab\nPMID: 35760522","page":"rna.079196.122","source":"rnajournal.cshlp.org","title":"Biological solution conditions and flanking sequence modulate LLPS of RNA G-quadruplex structures","author":[{"family":"Williams","given":"Allison M."},{"family":"Dickson","given":"Taylor"},{"family":"Lagoa-Miguel","given":"Claudia"},{"family":"Bevilacqua","given":"Philip C."}],"issued":{"date-parts":[["2022",6,27]]}}}],"schema":"https://github.com/citation-style-language/schema/raw/master/csl-citation.json"} </w:instrText>
      </w:r>
      <w:r w:rsidRPr="00935500">
        <w:fldChar w:fldCharType="separate"/>
      </w:r>
      <w:r w:rsidR="001D529D" w:rsidRPr="001D529D">
        <w:rPr>
          <w:szCs w:val="24"/>
          <w:vertAlign w:val="superscript"/>
        </w:rPr>
        <w:t>59</w:t>
      </w:r>
      <w:r w:rsidRPr="00935500">
        <w:fldChar w:fldCharType="end"/>
      </w:r>
      <w:r w:rsidRPr="00935500">
        <w:t xml:space="preserve"> Interestingly, </w:t>
      </w:r>
      <w:r w:rsidR="00B10945">
        <w:t>in the case of G-quadruplex structures</w:t>
      </w:r>
      <w:r w:rsidR="00A03DDB">
        <w:t>,</w:t>
      </w:r>
      <w:r w:rsidR="00B10945">
        <w:t xml:space="preserve"> </w:t>
      </w:r>
      <w:r w:rsidRPr="00935500">
        <w:t xml:space="preserve">other nucleotides (A and </w:t>
      </w:r>
      <w:r w:rsidR="00C40497">
        <w:t>U</w:t>
      </w:r>
      <w:r w:rsidRPr="00935500">
        <w:t xml:space="preserve">) had a </w:t>
      </w:r>
      <w:r w:rsidR="00BE629D">
        <w:t>smaller</w:t>
      </w:r>
      <w:r w:rsidRPr="00935500">
        <w:t xml:space="preserve"> destabilizing effect, </w:t>
      </w:r>
      <w:r w:rsidR="00E25B7A">
        <w:t>suggesting</w:t>
      </w:r>
      <w:r w:rsidRPr="00935500">
        <w:t xml:space="preserve"> that G-</w:t>
      </w:r>
      <w:r w:rsidR="00DF0817" w:rsidRPr="00935500">
        <w:t>quadruplexes</w:t>
      </w:r>
      <w:r w:rsidRPr="00935500">
        <w:t xml:space="preserve"> are destabilized by favorable base-pairing interactions between cytidine nucleotides in solution and </w:t>
      </w:r>
      <w:proofErr w:type="spellStart"/>
      <w:r w:rsidRPr="00935500">
        <w:t>Gs</w:t>
      </w:r>
      <w:proofErr w:type="spellEnd"/>
      <w:r w:rsidRPr="00935500">
        <w:t xml:space="preserve"> in the unfolded state of the RNA. </w:t>
      </w:r>
      <w:r w:rsidR="009872A6">
        <w:t xml:space="preserve">The </w:t>
      </w:r>
      <w:r w:rsidRPr="00935500">
        <w:t>NTPCM is comp</w:t>
      </w:r>
      <w:r w:rsidR="00B10945">
        <w:t>ri</w:t>
      </w:r>
      <w:r w:rsidRPr="00935500">
        <w:t>sed</w:t>
      </w:r>
      <w:r w:rsidR="009872A6">
        <w:t xml:space="preserve"> mostly</w:t>
      </w:r>
      <w:r w:rsidRPr="00935500">
        <w:t xml:space="preserve"> of ATP, UTP, and dTTP (22.5 mM total versus 4.9 mM GTP). </w:t>
      </w:r>
      <w:r w:rsidR="009872A6">
        <w:t xml:space="preserve">The </w:t>
      </w:r>
      <w:r w:rsidRPr="00935500">
        <w:t xml:space="preserve">ATP, UTP, and dTTP are expected to form stronger hydrogen bonds with </w:t>
      </w:r>
      <w:r w:rsidR="00B10945">
        <w:t>U</w:t>
      </w:r>
      <w:r w:rsidRPr="00935500">
        <w:t xml:space="preserve">s and </w:t>
      </w:r>
      <w:r w:rsidR="00B10945">
        <w:t>A</w:t>
      </w:r>
      <w:r w:rsidRPr="00935500">
        <w:t>s</w:t>
      </w:r>
      <w:r w:rsidR="00B10945">
        <w:t>, respectively,</w:t>
      </w:r>
      <w:r w:rsidRPr="00935500">
        <w:t xml:space="preserve"> in the unfolded state of RNA, </w:t>
      </w:r>
      <w:r w:rsidR="009872A6">
        <w:t>supporting</w:t>
      </w:r>
      <w:r w:rsidRPr="00935500">
        <w:t xml:space="preserve"> the </w:t>
      </w:r>
      <w:commentRangeStart w:id="140"/>
      <w:commentRangeStart w:id="141"/>
      <w:r w:rsidRPr="00935500">
        <w:t>AU dependence of helix destabilization by NTPCM</w:t>
      </w:r>
      <w:commentRangeEnd w:id="140"/>
      <w:r w:rsidR="00B10945">
        <w:rPr>
          <w:rStyle w:val="CommentReference"/>
          <w:rFonts w:ascii="Liberation Serif" w:eastAsia="Noto Serif CJK SC" w:hAnsi="Liberation Serif" w:cs="Mangal"/>
          <w:kern w:val="2"/>
          <w:lang w:eastAsia="zh-CN" w:bidi="hi-IN"/>
        </w:rPr>
        <w:commentReference w:id="140"/>
      </w:r>
      <w:commentRangeEnd w:id="141"/>
      <w:r w:rsidR="00C40497">
        <w:rPr>
          <w:rStyle w:val="CommentReference"/>
          <w:rFonts w:ascii="Liberation Serif" w:eastAsia="Noto Serif CJK SC" w:hAnsi="Liberation Serif" w:cs="Mangal"/>
          <w:kern w:val="2"/>
          <w:lang w:eastAsia="zh-CN" w:bidi="hi-IN"/>
        </w:rPr>
        <w:commentReference w:id="141"/>
      </w:r>
      <w:r w:rsidRPr="00935500">
        <w:t>.</w:t>
      </w:r>
    </w:p>
    <w:p w14:paraId="2B7D917A" w14:textId="23677743" w:rsidR="00044A92" w:rsidRDefault="00117436" w:rsidP="00F81B12">
      <w:pPr>
        <w:pStyle w:val="TAMainText"/>
      </w:pPr>
      <w:r>
        <w:rPr>
          <w:noProof/>
        </w:rPr>
        <w:drawing>
          <wp:inline distT="0" distB="0" distL="0" distR="0" wp14:anchorId="53570A6C" wp14:editId="58B73C1D">
            <wp:extent cx="2744381" cy="3926857"/>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9"/>
                    <a:stretch>
                      <a:fillRect/>
                    </a:stretch>
                  </pic:blipFill>
                  <pic:spPr>
                    <a:xfrm>
                      <a:off x="0" y="0"/>
                      <a:ext cx="2744381" cy="3926857"/>
                    </a:xfrm>
                    <a:prstGeom prst="rect">
                      <a:avLst/>
                    </a:prstGeom>
                  </pic:spPr>
                </pic:pic>
              </a:graphicData>
            </a:graphic>
          </wp:inline>
        </w:drawing>
      </w:r>
    </w:p>
    <w:p w14:paraId="71141BDB" w14:textId="643D31B7" w:rsidR="00044A92" w:rsidRPr="00935500" w:rsidRDefault="00044A92" w:rsidP="00044A92">
      <w:pPr>
        <w:pStyle w:val="VAFigureCaption"/>
      </w:pPr>
      <w:r>
        <w:t xml:space="preserve">Figure </w:t>
      </w:r>
      <w:proofErr w:type="gramStart"/>
      <w:r>
        <w:t xml:space="preserve">5  </w:t>
      </w:r>
      <w:r w:rsidRPr="009A3C0C">
        <w:rPr>
          <w:b w:val="0"/>
          <w:bCs w:val="0"/>
        </w:rPr>
        <w:t>Models</w:t>
      </w:r>
      <w:proofErr w:type="gramEnd"/>
      <w:r w:rsidRPr="009A3C0C">
        <w:rPr>
          <w:b w:val="0"/>
          <w:bCs w:val="0"/>
        </w:rPr>
        <w:t xml:space="preserve"> describing the destabilization of RNA helices and stabilization of RNA chemical structure by Eco80.</w:t>
      </w:r>
      <w:r>
        <w:t xml:space="preserve"> (A) </w:t>
      </w:r>
      <w:r w:rsidRPr="009A3C0C">
        <w:rPr>
          <w:b w:val="0"/>
          <w:bCs w:val="0"/>
        </w:rPr>
        <w:t xml:space="preserve">Semi-quantitative molecular representation of an RNA helix in Eco80. </w:t>
      </w:r>
      <w:r>
        <w:rPr>
          <w:b w:val="0"/>
          <w:bCs w:val="0"/>
        </w:rPr>
        <w:t>T</w:t>
      </w:r>
      <w:r w:rsidRPr="009A3C0C">
        <w:rPr>
          <w:b w:val="0"/>
          <w:bCs w:val="0"/>
        </w:rPr>
        <w:t xml:space="preserve">he average number of molecules (colored sphere models) in Eco80 that would occupy a sphere with a 50 </w:t>
      </w:r>
      <w:r w:rsidRPr="009A3C0C">
        <w:rPr>
          <w:rFonts w:cs="Arial"/>
          <w:b w:val="0"/>
          <w:bCs w:val="0"/>
        </w:rPr>
        <w:t>Å</w:t>
      </w:r>
      <w:r w:rsidRPr="009A3C0C">
        <w:rPr>
          <w:b w:val="0"/>
          <w:bCs w:val="0"/>
        </w:rPr>
        <w:t xml:space="preserve"> radius w</w:t>
      </w:r>
      <w:r>
        <w:rPr>
          <w:b w:val="0"/>
          <w:bCs w:val="0"/>
        </w:rPr>
        <w:t>ere</w:t>
      </w:r>
      <w:r w:rsidRPr="009A3C0C">
        <w:rPr>
          <w:b w:val="0"/>
          <w:bCs w:val="0"/>
        </w:rPr>
        <w:t xml:space="preserve"> placed randomly around an 8</w:t>
      </w:r>
      <w:r>
        <w:rPr>
          <w:b w:val="0"/>
          <w:bCs w:val="0"/>
        </w:rPr>
        <w:t xml:space="preserve"> base-pair</w:t>
      </w:r>
      <w:r w:rsidRPr="009A3C0C">
        <w:rPr>
          <w:b w:val="0"/>
          <w:bCs w:val="0"/>
        </w:rPr>
        <w:t xml:space="preserve"> RNA helix</w:t>
      </w:r>
      <w:r>
        <w:rPr>
          <w:b w:val="0"/>
          <w:bCs w:val="0"/>
        </w:rPr>
        <w:t xml:space="preserve"> using </w:t>
      </w:r>
      <w:proofErr w:type="spellStart"/>
      <w:r>
        <w:rPr>
          <w:b w:val="0"/>
          <w:bCs w:val="0"/>
        </w:rPr>
        <w:t>Pymol</w:t>
      </w:r>
      <w:proofErr w:type="spellEnd"/>
      <w:r w:rsidRPr="009A3C0C">
        <w:rPr>
          <w:b w:val="0"/>
          <w:bCs w:val="0"/>
        </w:rPr>
        <w:t xml:space="preserve"> (blue cartoon, PDB 1SDR). Mg</w:t>
      </w:r>
      <w:r w:rsidRPr="009A3C0C">
        <w:rPr>
          <w:b w:val="0"/>
          <w:bCs w:val="0"/>
          <w:vertAlign w:val="superscript"/>
        </w:rPr>
        <w:t>2+</w:t>
      </w:r>
      <w:r w:rsidRPr="009A3C0C">
        <w:rPr>
          <w:b w:val="0"/>
          <w:bCs w:val="0"/>
        </w:rPr>
        <w:t xml:space="preserve"> ions are represented with teal spheres. Solvent (red wires) and K</w:t>
      </w:r>
      <w:r w:rsidRPr="009A3C0C">
        <w:rPr>
          <w:b w:val="0"/>
          <w:bCs w:val="0"/>
          <w:vertAlign w:val="superscript"/>
        </w:rPr>
        <w:t>+</w:t>
      </w:r>
      <w:r w:rsidRPr="009A3C0C">
        <w:rPr>
          <w:b w:val="0"/>
          <w:bCs w:val="0"/>
        </w:rPr>
        <w:t xml:space="preserve"> (blue spheres) where modeled using WAXSiS.</w:t>
      </w:r>
      <w:r w:rsidRPr="009A3C0C">
        <w:rPr>
          <w:b w:val="0"/>
          <w:bCs w:val="0"/>
        </w:rPr>
        <w:fldChar w:fldCharType="begin"/>
      </w:r>
      <w:r w:rsidR="001D529D">
        <w:rPr>
          <w:b w:val="0"/>
          <w:bCs w:val="0"/>
        </w:rPr>
        <w:instrText xml:space="preserve"> ADDIN ZOTERO_ITEM CSL_CITATION {"citationID":"a10qm757ihk","properties":{"formattedCitation":"\\super 46\\nosupersub{}","plainCitation":"46","noteIndex":0},"citationItems":[{"id":389,"uris":["http://zotero.org/users/4485201/items/2F73GZYN"],"itemData":{"id":389,"type":"article-journal","abstract":"Small-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Pr="009A3C0C">
        <w:rPr>
          <w:b w:val="0"/>
          <w:bCs w:val="0"/>
        </w:rPr>
        <w:fldChar w:fldCharType="separate"/>
      </w:r>
      <w:r w:rsidR="001D529D" w:rsidRPr="001D529D">
        <w:rPr>
          <w:szCs w:val="24"/>
          <w:vertAlign w:val="superscript"/>
        </w:rPr>
        <w:t>46</w:t>
      </w:r>
      <w:r w:rsidRPr="009A3C0C">
        <w:rPr>
          <w:b w:val="0"/>
          <w:bCs w:val="0"/>
        </w:rPr>
        <w:fldChar w:fldCharType="end"/>
      </w:r>
      <w:r>
        <w:t xml:space="preserve"> (B-C</w:t>
      </w:r>
      <w:r w:rsidRPr="007C1108">
        <w:t>)</w:t>
      </w:r>
      <w:r w:rsidRPr="009A3C0C">
        <w:rPr>
          <w:b w:val="0"/>
          <w:bCs w:val="0"/>
        </w:rPr>
        <w:t xml:space="preserve"> Mechanism for destabilization of helices by metabolites and stabilization of helices by Mg</w:t>
      </w:r>
      <w:r w:rsidRPr="009A3C0C">
        <w:rPr>
          <w:b w:val="0"/>
          <w:bCs w:val="0"/>
          <w:vertAlign w:val="superscript"/>
        </w:rPr>
        <w:t>2+</w:t>
      </w:r>
      <w:r w:rsidRPr="009A3C0C">
        <w:rPr>
          <w:b w:val="0"/>
          <w:bCs w:val="0"/>
        </w:rPr>
        <w:t>.</w:t>
      </w:r>
      <w:r>
        <w:t xml:space="preserve"> </w:t>
      </w:r>
      <w:r w:rsidRPr="009A3C0C">
        <w:rPr>
          <w:b w:val="0"/>
          <w:bCs w:val="0"/>
        </w:rPr>
        <w:t xml:space="preserve">Net effect of </w:t>
      </w:r>
      <w:proofErr w:type="gramStart"/>
      <w:r w:rsidRPr="009A3C0C">
        <w:rPr>
          <w:b w:val="0"/>
          <w:bCs w:val="0"/>
        </w:rPr>
        <w:t>metabolite-chelated</w:t>
      </w:r>
      <w:proofErr w:type="gramEnd"/>
      <w:r w:rsidRPr="009A3C0C">
        <w:rPr>
          <w:b w:val="0"/>
          <w:bCs w:val="0"/>
        </w:rPr>
        <w:t xml:space="preserve"> Mg</w:t>
      </w:r>
      <w:r w:rsidRPr="009A3C0C">
        <w:rPr>
          <w:b w:val="0"/>
          <w:bCs w:val="0"/>
          <w:vertAlign w:val="superscript"/>
        </w:rPr>
        <w:t>2+</w:t>
      </w:r>
      <w:r w:rsidRPr="009A3C0C">
        <w:rPr>
          <w:b w:val="0"/>
          <w:bCs w:val="0"/>
        </w:rPr>
        <w:t xml:space="preserve"> combines metabolite interactions</w:t>
      </w:r>
      <w:r>
        <w:rPr>
          <w:b w:val="0"/>
          <w:bCs w:val="0"/>
        </w:rPr>
        <w:t xml:space="preserve"> (red, white, blue)</w:t>
      </w:r>
      <w:r w:rsidRPr="009A3C0C">
        <w:rPr>
          <w:b w:val="0"/>
          <w:bCs w:val="0"/>
        </w:rPr>
        <w:t xml:space="preserve"> favoring the unfolded state and Mg</w:t>
      </w:r>
      <w:r w:rsidRPr="009A3C0C">
        <w:rPr>
          <w:b w:val="0"/>
          <w:bCs w:val="0"/>
          <w:vertAlign w:val="superscript"/>
        </w:rPr>
        <w:t>2+</w:t>
      </w:r>
      <w:r w:rsidRPr="009A3C0C">
        <w:rPr>
          <w:b w:val="0"/>
          <w:bCs w:val="0"/>
        </w:rPr>
        <w:t xml:space="preserve"> interactions</w:t>
      </w:r>
      <w:r>
        <w:rPr>
          <w:b w:val="0"/>
          <w:bCs w:val="0"/>
        </w:rPr>
        <w:t xml:space="preserve"> (green)</w:t>
      </w:r>
      <w:r w:rsidRPr="009A3C0C">
        <w:rPr>
          <w:b w:val="0"/>
          <w:bCs w:val="0"/>
        </w:rPr>
        <w:t xml:space="preserve"> favoring the helical state.</w:t>
      </w:r>
      <w:r>
        <w:t xml:space="preserve"> (D-E</w:t>
      </w:r>
      <w:r w:rsidRPr="009872A6">
        <w:rPr>
          <w:bCs w:val="0"/>
        </w:rPr>
        <w:t>)</w:t>
      </w:r>
      <w:r w:rsidRPr="009A3C0C">
        <w:rPr>
          <w:b w:val="0"/>
          <w:bCs w:val="0"/>
        </w:rPr>
        <w:t xml:space="preserve"> In-line degradation of the RNA backbone mediated by Mg</w:t>
      </w:r>
      <w:r w:rsidRPr="00065FBB">
        <w:rPr>
          <w:b w:val="0"/>
          <w:bCs w:val="0"/>
          <w:vertAlign w:val="superscript"/>
        </w:rPr>
        <w:t>2+</w:t>
      </w:r>
      <w:r w:rsidRPr="009A3C0C">
        <w:rPr>
          <w:b w:val="0"/>
          <w:bCs w:val="0"/>
        </w:rPr>
        <w:t xml:space="preserve"> hydroxide species</w:t>
      </w:r>
      <w:r w:rsidR="00A03DDB">
        <w:rPr>
          <w:b w:val="0"/>
          <w:bCs w:val="0"/>
        </w:rPr>
        <w:t xml:space="preserve"> is inhibited by Mg</w:t>
      </w:r>
      <w:r w:rsidR="00A03DDB" w:rsidRPr="00A03DDB">
        <w:rPr>
          <w:b w:val="0"/>
          <w:bCs w:val="0"/>
          <w:vertAlign w:val="superscript"/>
        </w:rPr>
        <w:t>2+</w:t>
      </w:r>
      <w:r w:rsidR="00A03DDB">
        <w:rPr>
          <w:b w:val="0"/>
          <w:bCs w:val="0"/>
        </w:rPr>
        <w:t xml:space="preserve"> chelation</w:t>
      </w:r>
      <w:r w:rsidRPr="009A3C0C">
        <w:rPr>
          <w:b w:val="0"/>
          <w:bCs w:val="0"/>
        </w:rPr>
        <w:t>.</w:t>
      </w:r>
    </w:p>
    <w:p w14:paraId="2A06BDA4" w14:textId="055D7492" w:rsidR="00183F17" w:rsidRDefault="00935500" w:rsidP="00F81B12">
      <w:pPr>
        <w:pStyle w:val="TAMainText"/>
        <w:rPr>
          <w:noProof/>
        </w:rPr>
      </w:pPr>
      <w:r w:rsidRPr="00935500">
        <w:t>Our analysis of RNA degradation in Eco80 indicate</w:t>
      </w:r>
      <w:r w:rsidR="00E17A65">
        <w:t>d</w:t>
      </w:r>
      <w:r w:rsidRPr="00935500">
        <w:t xml:space="preserve"> that metabolites protect </w:t>
      </w:r>
      <w:r w:rsidR="007C1108">
        <w:t xml:space="preserve">susceptible </w:t>
      </w:r>
      <w:r w:rsidRPr="00935500">
        <w:t xml:space="preserve">regions of RNA </w:t>
      </w:r>
      <w:r w:rsidR="007C1108">
        <w:t>from</w:t>
      </w:r>
      <w:r w:rsidRPr="00935500">
        <w:t xml:space="preserve"> Mg</w:t>
      </w:r>
      <w:r w:rsidRPr="00935500">
        <w:rPr>
          <w:vertAlign w:val="superscript"/>
        </w:rPr>
        <w:t>2+</w:t>
      </w:r>
      <w:r w:rsidRPr="00935500">
        <w:t>-OH</w:t>
      </w:r>
      <w:r w:rsidRPr="00935500">
        <w:rPr>
          <w:vertAlign w:val="superscript"/>
        </w:rPr>
        <w:t>-</w:t>
      </w:r>
      <w:r w:rsidRPr="00935500">
        <w:t xml:space="preserve"> mediated degradation (Figure 3). Eco80 and NTPCM had the strongest protective effects, while WMCM had an intermediate protective effect, indicating that protection from degradation is dependent on the strength of the chelating interaction between metabolites and Mg</w:t>
      </w:r>
      <w:r w:rsidRPr="00935500">
        <w:rPr>
          <w:vertAlign w:val="superscript"/>
        </w:rPr>
        <w:t>2+</w:t>
      </w:r>
      <w:r w:rsidRPr="00935500">
        <w:t xml:space="preserve">. In this model, in-line cleavage of the RNA backbone is limited by the </w:t>
      </w:r>
      <w:r w:rsidRPr="00935500">
        <w:lastRenderedPageBreak/>
        <w:t>formation of Mg</w:t>
      </w:r>
      <w:r w:rsidRPr="00935500">
        <w:rPr>
          <w:vertAlign w:val="superscript"/>
        </w:rPr>
        <w:t>2+</w:t>
      </w:r>
      <w:r w:rsidRPr="00935500">
        <w:t>-OH</w:t>
      </w:r>
      <w:r w:rsidRPr="00935500">
        <w:rPr>
          <w:vertAlign w:val="superscript"/>
        </w:rPr>
        <w:t>-</w:t>
      </w:r>
      <w:r w:rsidRPr="00935500">
        <w:t xml:space="preserve"> species, which is favorable for free Mg</w:t>
      </w:r>
      <w:r w:rsidRPr="00935500">
        <w:rPr>
          <w:vertAlign w:val="superscript"/>
        </w:rPr>
        <w:t>2+</w:t>
      </w:r>
      <w:r w:rsidRPr="00935500">
        <w:t>, unfavorable for weakly</w:t>
      </w:r>
      <w:r w:rsidR="00065FBB">
        <w:t>-</w:t>
      </w:r>
      <w:r w:rsidRPr="00935500">
        <w:t>chelated Mg</w:t>
      </w:r>
      <w:r w:rsidRPr="007C1108">
        <w:rPr>
          <w:vertAlign w:val="superscript"/>
        </w:rPr>
        <w:t>2+</w:t>
      </w:r>
      <w:r w:rsidRPr="00935500">
        <w:t>, and negligible for strong NTP</w:t>
      </w:r>
      <w:r w:rsidR="00E17A65">
        <w:t>-</w:t>
      </w:r>
      <w:r w:rsidR="00065FBB">
        <w:t>chelated</w:t>
      </w:r>
      <w:r w:rsidR="00E17A65">
        <w:t xml:space="preserve"> </w:t>
      </w:r>
      <w:r w:rsidR="00065FBB">
        <w:t>Mg</w:t>
      </w:r>
      <w:r w:rsidR="00065FBB" w:rsidRPr="00065FBB">
        <w:rPr>
          <w:vertAlign w:val="superscript"/>
        </w:rPr>
        <w:t>2+</w:t>
      </w:r>
      <w:r w:rsidR="00065FBB" w:rsidRPr="00065FBB">
        <w:t xml:space="preserve"> </w:t>
      </w:r>
      <w:r w:rsidRPr="00935500">
        <w:t xml:space="preserve">(Figure 5D). Thus, RNA degradation rates </w:t>
      </w:r>
      <w:r w:rsidR="00E17A65">
        <w:t>we</w:t>
      </w:r>
      <w:r w:rsidRPr="00935500">
        <w:t>re weakly reduced by depletion of active Mg</w:t>
      </w:r>
      <w:r w:rsidRPr="00935500">
        <w:rPr>
          <w:vertAlign w:val="superscript"/>
        </w:rPr>
        <w:t>2+</w:t>
      </w:r>
      <w:r w:rsidRPr="00935500">
        <w:t>-OH</w:t>
      </w:r>
      <w:r w:rsidRPr="00935500">
        <w:rPr>
          <w:vertAlign w:val="superscript"/>
        </w:rPr>
        <w:t>-</w:t>
      </w:r>
      <w:r w:rsidRPr="00935500">
        <w:t xml:space="preserve"> species in the presence of weak Mg</w:t>
      </w:r>
      <w:r w:rsidRPr="00935500">
        <w:rPr>
          <w:vertAlign w:val="superscript"/>
        </w:rPr>
        <w:t>2+</w:t>
      </w:r>
      <w:r w:rsidRPr="00935500">
        <w:t xml:space="preserve"> chelators </w:t>
      </w:r>
      <w:r w:rsidR="00065FBB">
        <w:t>and</w:t>
      </w:r>
      <w:r w:rsidRPr="00935500">
        <w:t xml:space="preserve"> strongly reduced by depletion of active Mg</w:t>
      </w:r>
      <w:r w:rsidRPr="00935500">
        <w:rPr>
          <w:vertAlign w:val="superscript"/>
        </w:rPr>
        <w:t>2+</w:t>
      </w:r>
      <w:r w:rsidRPr="00935500">
        <w:t>-OH</w:t>
      </w:r>
      <w:r w:rsidRPr="00935500">
        <w:rPr>
          <w:vertAlign w:val="superscript"/>
        </w:rPr>
        <w:t>-</w:t>
      </w:r>
      <w:r w:rsidRPr="00935500">
        <w:t xml:space="preserve"> species in the presence of strong Mg</w:t>
      </w:r>
      <w:r w:rsidRPr="00935500">
        <w:rPr>
          <w:vertAlign w:val="superscript"/>
        </w:rPr>
        <w:t>2+</w:t>
      </w:r>
      <w:r w:rsidRPr="00935500">
        <w:t xml:space="preserve"> chelators (Figure 5E).</w:t>
      </w:r>
    </w:p>
    <w:p w14:paraId="14487CE5" w14:textId="190A461F" w:rsidR="00935500" w:rsidRDefault="00935500" w:rsidP="00F81B12">
      <w:pPr>
        <w:pStyle w:val="TAMainText"/>
      </w:pPr>
      <w:r w:rsidRPr="00935500">
        <w:t>Our analysis of CPEB3 catalysis in Eco80 indicate</w:t>
      </w:r>
      <w:r w:rsidR="008B7352">
        <w:t>d</w:t>
      </w:r>
      <w:r w:rsidRPr="00935500">
        <w:t xml:space="preserve"> that metabolite</w:t>
      </w:r>
      <w:r w:rsidR="00A03DDB">
        <w:t>-</w:t>
      </w:r>
      <w:r w:rsidRPr="00935500">
        <w:t>Mg</w:t>
      </w:r>
      <w:r w:rsidRPr="00935500">
        <w:rPr>
          <w:vertAlign w:val="superscript"/>
        </w:rPr>
        <w:t>2+</w:t>
      </w:r>
      <w:r w:rsidRPr="00935500">
        <w:t xml:space="preserve"> mixtures support RNA catalysis. A previous study of hammerhead ribozyme catalysis in the presence of nucleotides found that reaction rates were enhanced by NDP</w:t>
      </w:r>
      <w:r w:rsidR="008B7352">
        <w:t>-</w:t>
      </w:r>
      <w:r w:rsidRPr="00935500">
        <w:t>chelated</w:t>
      </w:r>
      <w:r w:rsidR="008B7352">
        <w:t xml:space="preserve"> </w:t>
      </w:r>
      <w:r w:rsidRPr="00935500">
        <w:t>Mg</w:t>
      </w:r>
      <w:r w:rsidRPr="00935500">
        <w:rPr>
          <w:vertAlign w:val="superscript"/>
        </w:rPr>
        <w:t>2+</w:t>
      </w:r>
      <w:r w:rsidRPr="00935500">
        <w:t>, a weakly</w:t>
      </w:r>
      <w:r w:rsidR="008B7352">
        <w:t>-</w:t>
      </w:r>
      <w:r w:rsidRPr="00935500">
        <w:t>chelated</w:t>
      </w:r>
      <w:r w:rsidR="008B7352">
        <w:t xml:space="preserve"> </w:t>
      </w:r>
      <w:r w:rsidRPr="00935500">
        <w:t>Mg</w:t>
      </w:r>
      <w:r w:rsidRPr="00935500">
        <w:rPr>
          <w:vertAlign w:val="superscript"/>
        </w:rPr>
        <w:t>2+</w:t>
      </w:r>
      <w:r w:rsidRPr="00935500">
        <w:t xml:space="preserve"> species, and that NTP</w:t>
      </w:r>
      <w:r w:rsidR="008B7352">
        <w:t>-</w:t>
      </w:r>
      <w:r w:rsidRPr="00935500">
        <w:t>chelated</w:t>
      </w:r>
      <w:r w:rsidR="008B7352">
        <w:t xml:space="preserve"> </w:t>
      </w:r>
      <w:r w:rsidRPr="00935500">
        <w:t>Mg</w:t>
      </w:r>
      <w:r w:rsidRPr="00935500">
        <w:rPr>
          <w:vertAlign w:val="superscript"/>
        </w:rPr>
        <w:t>2+</w:t>
      </w:r>
      <w:r w:rsidRPr="00935500">
        <w:t xml:space="preserve"> ha</w:t>
      </w:r>
      <w:r w:rsidR="008B7352">
        <w:t>d</w:t>
      </w:r>
      <w:r w:rsidRPr="00935500">
        <w:t xml:space="preserve"> no effect on reaction rates.</w:t>
      </w:r>
      <w:r w:rsidRPr="00935500">
        <w:fldChar w:fldCharType="begin"/>
      </w:r>
      <w:r w:rsidR="001D529D">
        <w:instrText xml:space="preserve"> ADDIN ZOTERO_ITEM CSL_CITATION {"citationID":"a23dfhahfpc","properties":{"formattedCitation":"\\super 24\\nosupersub{}","plainCitation":"24","noteIndex":0},"citationItems":[{"id":434,"uris":["http://zotero.org/users/4485201/items/LCJEMRTW"],"itemData":{"id":434,"type":"article-journal","abstract":"RNAs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C."}],"issued":{"date-parts":[["2019",9,24]]}}}],"schema":"https://github.com/citation-style-language/schema/raw/master/csl-citation.json"} </w:instrText>
      </w:r>
      <w:r w:rsidRPr="00935500">
        <w:fldChar w:fldCharType="separate"/>
      </w:r>
      <w:r w:rsidR="001D529D" w:rsidRPr="001D529D">
        <w:rPr>
          <w:szCs w:val="24"/>
          <w:vertAlign w:val="superscript"/>
        </w:rPr>
        <w:t>24</w:t>
      </w:r>
      <w:r w:rsidRPr="00935500">
        <w:fldChar w:fldCharType="end"/>
      </w:r>
      <w:r w:rsidRPr="00935500">
        <w:t xml:space="preserve"> Similarly, our results in metabolite mixtures found that WMCM</w:t>
      </w:r>
      <w:r w:rsidR="009872A6">
        <w:t xml:space="preserve"> weakly </w:t>
      </w:r>
      <w:r w:rsidRPr="00935500">
        <w:t>enhance</w:t>
      </w:r>
      <w:r w:rsidR="00A03DDB">
        <w:t>d</w:t>
      </w:r>
      <w:r w:rsidRPr="00935500">
        <w:t xml:space="preserve"> CPEB3 ribozyme catalysis while NTPCM </w:t>
      </w:r>
      <w:r w:rsidR="009872A6">
        <w:t xml:space="preserve">weakly </w:t>
      </w:r>
      <w:r w:rsidRPr="00935500">
        <w:t>inhibit</w:t>
      </w:r>
      <w:r w:rsidR="00A03DDB">
        <w:t>ed</w:t>
      </w:r>
      <w:r w:rsidRPr="00935500">
        <w:t xml:space="preserve"> CPEB3 ribozyme catalysis. A previous study of </w:t>
      </w:r>
      <w:r w:rsidR="00A03DDB">
        <w:t xml:space="preserve">the </w:t>
      </w:r>
      <w:r w:rsidRPr="00935500">
        <w:t>CPEB3 ribozyme in the presence of weak amino acid-chelated Mg</w:t>
      </w:r>
      <w:r w:rsidRPr="00935500">
        <w:rPr>
          <w:vertAlign w:val="superscript"/>
        </w:rPr>
        <w:t>2+</w:t>
      </w:r>
      <w:r w:rsidRPr="00935500">
        <w:t xml:space="preserve"> indicated that rate enhancement was not driven by direct interactions between amino acid-chelated Mg</w:t>
      </w:r>
      <w:r w:rsidRPr="00935500">
        <w:rPr>
          <w:vertAlign w:val="superscript"/>
        </w:rPr>
        <w:t>2+</w:t>
      </w:r>
      <w:r w:rsidRPr="00935500">
        <w:t xml:space="preserve"> and the catalytic site, but by stabilization of catalytically relevant CPEB3 ribozyme structure.</w:t>
      </w:r>
      <w:r w:rsidRPr="00935500">
        <w:fldChar w:fldCharType="begin"/>
      </w:r>
      <w:r w:rsidR="001D529D">
        <w:instrText xml:space="preserve"> ADDIN ZOTERO_ITEM CSL_CITATION {"citationID":"a1uisb5r8t0","properties":{"formattedCitation":"\\super 23\\nosupersub{}","plainCitation":"23","noteIndex":0},"citationItems":[{"id":361,"uris":["http://zotero.org/users/4485201/items/K6BB67AV"],"itemData":{"id":361,"type":"article-journal","abstract":"The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001D529D" w:rsidRPr="001D529D">
        <w:rPr>
          <w:szCs w:val="24"/>
          <w:vertAlign w:val="superscript"/>
        </w:rPr>
        <w:t>23</w:t>
      </w:r>
      <w:r w:rsidRPr="00935500">
        <w:fldChar w:fldCharType="end"/>
      </w:r>
      <w:r w:rsidRPr="00935500">
        <w:t xml:space="preserve"> </w:t>
      </w:r>
      <w:r w:rsidR="00D13455">
        <w:t>In contrast</w:t>
      </w:r>
      <w:r w:rsidRPr="00935500">
        <w:t>,</w:t>
      </w:r>
      <w:r w:rsidR="008B630F">
        <w:t xml:space="preserve"> we observed</w:t>
      </w:r>
      <w:r w:rsidRPr="00935500">
        <w:t xml:space="preserve"> thermodynamic destabilization of helices </w:t>
      </w:r>
      <w:r w:rsidR="009C7646">
        <w:t>and</w:t>
      </w:r>
      <w:r w:rsidRPr="00935500">
        <w:t xml:space="preserve"> reduction</w:t>
      </w:r>
      <w:r w:rsidR="00C9398A">
        <w:t xml:space="preserve"> of</w:t>
      </w:r>
      <w:r w:rsidRPr="00935500">
        <w:t xml:space="preserve"> CPEB3 catalysis </w:t>
      </w:r>
      <w:r w:rsidR="009C7646" w:rsidRPr="00935500">
        <w:t>in Eco80 and NTPCM</w:t>
      </w:r>
      <w:r w:rsidR="009C7646">
        <w:t xml:space="preserve">, indicating that reduction in catalysis </w:t>
      </w:r>
      <w:r w:rsidR="00C9398A">
        <w:t>wa</w:t>
      </w:r>
      <w:r w:rsidRPr="00935500">
        <w:t xml:space="preserve">s caused by destabilization of the catalytically relevant structure. Thus, ribozyme rate enhancement </w:t>
      </w:r>
      <w:r w:rsidRPr="00935500">
        <w:rPr>
          <w:i/>
          <w:iCs/>
        </w:rPr>
        <w:t xml:space="preserve">in vivo </w:t>
      </w:r>
      <w:r w:rsidRPr="00935500">
        <w:t xml:space="preserve">is likely dependent on the presence of weak </w:t>
      </w:r>
      <w:r w:rsidR="00676E01">
        <w:t>Mg</w:t>
      </w:r>
      <w:r w:rsidR="00676E01" w:rsidRPr="00676E01">
        <w:rPr>
          <w:vertAlign w:val="superscript"/>
        </w:rPr>
        <w:t>2+</w:t>
      </w:r>
      <w:r w:rsidRPr="00935500">
        <w:t xml:space="preserve"> chelators that stabilize the catalytically relevant structure and depletion of strong</w:t>
      </w:r>
      <w:r w:rsidR="00676E01" w:rsidRPr="00676E01">
        <w:t xml:space="preserve"> </w:t>
      </w:r>
      <w:r w:rsidR="00676E01">
        <w:t>Mg</w:t>
      </w:r>
      <w:r w:rsidR="00676E01" w:rsidRPr="00676E01">
        <w:rPr>
          <w:vertAlign w:val="superscript"/>
        </w:rPr>
        <w:t>2+</w:t>
      </w:r>
      <w:r w:rsidRPr="00935500">
        <w:t xml:space="preserve"> chelators that destabilize the catalytically relevant structure.</w:t>
      </w:r>
    </w:p>
    <w:p w14:paraId="5D141244" w14:textId="73C51881" w:rsidR="004B3DB6" w:rsidRDefault="00935500" w:rsidP="00F81B12">
      <w:pPr>
        <w:pStyle w:val="TAMainText"/>
        <w:rPr>
          <w:noProof/>
        </w:rPr>
      </w:pPr>
      <w:r w:rsidRPr="00935500">
        <w:t>Eco80 ha</w:t>
      </w:r>
      <w:r w:rsidR="00C9398A">
        <w:t>d</w:t>
      </w:r>
      <w:r w:rsidRPr="00935500">
        <w:t xml:space="preserve"> opposing effects on </w:t>
      </w:r>
      <w:r w:rsidR="009872A6">
        <w:t xml:space="preserve">the </w:t>
      </w:r>
      <w:r w:rsidR="00044A92">
        <w:t>thermodynamic</w:t>
      </w:r>
      <w:r w:rsidR="009872A6">
        <w:t xml:space="preserve"> and </w:t>
      </w:r>
      <w:r w:rsidR="00044A92">
        <w:t>chemical</w:t>
      </w:r>
      <w:r w:rsidR="009872A6">
        <w:t xml:space="preserve"> stabilities of </w:t>
      </w:r>
      <w:r w:rsidRPr="00935500">
        <w:t>RNA</w:t>
      </w:r>
      <w:r w:rsidR="009872A6">
        <w:t>,</w:t>
      </w:r>
      <w:r w:rsidRPr="00935500">
        <w:t xml:space="preserve"> which reflect</w:t>
      </w:r>
      <w:r w:rsidR="00C9398A">
        <w:t>ed</w:t>
      </w:r>
      <w:r w:rsidRPr="00935500">
        <w:t xml:space="preserve"> the complexity of the cellular environment. The thermodynamic stability of RNA helices was weakened by Eco80, the chemical stability of RNA was enhanced by Eco80, and the catalysis of RNA was supported by Eco80. These seemingly contradictory effects can be understood </w:t>
      </w:r>
      <w:r w:rsidR="0025005A">
        <w:t xml:space="preserve">using </w:t>
      </w:r>
      <w:r w:rsidRPr="00935500">
        <w:t>the speciation of Mg</w:t>
      </w:r>
      <w:r w:rsidRPr="00935500">
        <w:rPr>
          <w:vertAlign w:val="superscript"/>
        </w:rPr>
        <w:t>2+</w:t>
      </w:r>
      <w:r w:rsidRPr="00935500">
        <w:t xml:space="preserve"> between weak and strong Mg</w:t>
      </w:r>
      <w:r w:rsidRPr="00935500">
        <w:rPr>
          <w:vertAlign w:val="superscript"/>
        </w:rPr>
        <w:t>2+</w:t>
      </w:r>
      <w:r w:rsidRPr="00935500">
        <w:t xml:space="preserve">-metabolite complexes. </w:t>
      </w:r>
      <w:r w:rsidR="00477F7D">
        <w:t>T</w:t>
      </w:r>
      <w:r w:rsidRPr="00935500">
        <w:t xml:space="preserve">he effects of Eco80 reflect RNA function </w:t>
      </w:r>
      <w:r w:rsidRPr="00935500">
        <w:rPr>
          <w:i/>
          <w:iCs/>
        </w:rPr>
        <w:t>in vivo</w:t>
      </w:r>
      <w:r w:rsidR="009872A6">
        <w:t xml:space="preserve">, </w:t>
      </w:r>
      <w:r w:rsidRPr="00935500">
        <w:t>enhance the biological relevance of mechanistic studies of RNA</w:t>
      </w:r>
      <w:r w:rsidR="009872A6">
        <w:t>, and suggest possible ways to enhance the storage of mRNA vaccines</w:t>
      </w:r>
      <w:r w:rsidRPr="00935500">
        <w:t>.</w:t>
      </w:r>
    </w:p>
    <w:p w14:paraId="287BD8B9" w14:textId="77777777" w:rsidR="00A71C00" w:rsidRDefault="00157E12" w:rsidP="00157E12">
      <w:pPr>
        <w:pStyle w:val="TESupportingInfoTitle"/>
      </w:pPr>
      <w:r>
        <w:t>ASSOCIATED CONTENT</w:t>
      </w:r>
      <w:r w:rsidR="00A66EDD" w:rsidRPr="00BE533F">
        <w:t xml:space="preserve"> </w:t>
      </w:r>
    </w:p>
    <w:p w14:paraId="3235FC5C" w14:textId="65573F9F" w:rsidR="00CB3385" w:rsidRDefault="00157E12" w:rsidP="00157E12">
      <w:pPr>
        <w:pStyle w:val="TESupportingInformation"/>
      </w:pPr>
      <w:r w:rsidRPr="00157E12">
        <w:rPr>
          <w:b/>
        </w:rPr>
        <w:t>Supp</w:t>
      </w:r>
      <w:r w:rsidR="00A07614">
        <w:rPr>
          <w:b/>
        </w:rPr>
        <w:t>lemental</w:t>
      </w:r>
      <w:r w:rsidRPr="00157E12">
        <w:rPr>
          <w:b/>
        </w:rPr>
        <w:t xml:space="preserve"> Information</w:t>
      </w:r>
      <w:r>
        <w:t xml:space="preserve">. </w:t>
      </w:r>
      <w:r w:rsidR="007C1108">
        <w:t>Supplemental m</w:t>
      </w:r>
      <w:r w:rsidR="00A07614">
        <w:t xml:space="preserve">ethods, Supplemental figures, Supplemental tables. </w:t>
      </w:r>
      <w:r w:rsidR="003E5207">
        <w:t xml:space="preserve">This material is available free of charge via the Internet at </w:t>
      </w:r>
      <w:r w:rsidR="003E5207" w:rsidRPr="003E5207">
        <w:t>http://pubs.acs.org</w:t>
      </w:r>
      <w:r w:rsidR="003E5207">
        <w:t>.</w:t>
      </w:r>
    </w:p>
    <w:p w14:paraId="535E57B3" w14:textId="298AB4F8" w:rsidR="00A66EDD" w:rsidRPr="00CB3385" w:rsidRDefault="00A66EDD" w:rsidP="00CB3385">
      <w:pPr>
        <w:spacing w:after="0"/>
        <w:jc w:val="left"/>
        <w:rPr>
          <w:rFonts w:ascii="Arno Pro" w:hAnsi="Arno Pro"/>
          <w:kern w:val="20"/>
          <w:sz w:val="18"/>
        </w:rPr>
      </w:pPr>
    </w:p>
    <w:p w14:paraId="5C1F3661" w14:textId="77777777" w:rsidR="007331FF" w:rsidRDefault="007331FF" w:rsidP="00835CBD">
      <w:pPr>
        <w:pStyle w:val="AuthorInformationTitle"/>
      </w:pPr>
      <w:r>
        <w:t>A</w:t>
      </w:r>
      <w:r w:rsidR="00835CBD">
        <w:t>UTHOR INFORMATION</w:t>
      </w:r>
    </w:p>
    <w:p w14:paraId="347602BA" w14:textId="77777777" w:rsidR="00E75388" w:rsidRDefault="00101D1F" w:rsidP="005D2065">
      <w:pPr>
        <w:pStyle w:val="FAAuthorInfoSubtitle"/>
      </w:pPr>
      <w:r>
        <w:t>Corresponding Author</w:t>
      </w:r>
    </w:p>
    <w:p w14:paraId="295DC574" w14:textId="73C352CC" w:rsidR="003E5207" w:rsidRPr="00B71491" w:rsidRDefault="005327A4" w:rsidP="00477F7D">
      <w:pPr>
        <w:pStyle w:val="StyleFACorrespondingAuthorFootnote7pt"/>
      </w:pPr>
      <w:r w:rsidRPr="003E5207">
        <w:t>*</w:t>
      </w:r>
      <w:r w:rsidR="00477F7D">
        <w:t>Philip C. Bevilacqua. Email: pcb5@psu.edu</w:t>
      </w:r>
    </w:p>
    <w:p w14:paraId="0D6CBE26" w14:textId="77777777" w:rsidR="005327A4" w:rsidRDefault="008D567C" w:rsidP="005D2065">
      <w:pPr>
        <w:pStyle w:val="FAAuthorInfoSubtitle"/>
      </w:pPr>
      <w:r>
        <w:t>Author Contributions</w:t>
      </w:r>
    </w:p>
    <w:p w14:paraId="1FC76477" w14:textId="207D8576" w:rsidR="005327A4" w:rsidRDefault="008D567C" w:rsidP="003E5207">
      <w:pPr>
        <w:pStyle w:val="StyleFACorrespondingAuthorFootnote7pt"/>
      </w:pPr>
      <w:r>
        <w:t>The manuscript was written through contributions of all authors.</w:t>
      </w:r>
      <w:r w:rsidR="00453717">
        <w:t xml:space="preserve"> </w:t>
      </w:r>
      <w:r>
        <w:t>All authors have given approval to the final version of the manuscript.</w:t>
      </w:r>
    </w:p>
    <w:p w14:paraId="3F65E699" w14:textId="77777777" w:rsidR="008D567C" w:rsidRDefault="008D567C" w:rsidP="005D2065">
      <w:pPr>
        <w:pStyle w:val="FAAuthorInfoSubtitle"/>
      </w:pPr>
      <w:r>
        <w:t>Funding Sources</w:t>
      </w:r>
    </w:p>
    <w:p w14:paraId="59E56460" w14:textId="17AB0030" w:rsidR="009C67D5" w:rsidRDefault="00EF3F2C" w:rsidP="007331FF">
      <w:pPr>
        <w:pStyle w:val="TDAckTitle"/>
        <w:rPr>
          <w:rFonts w:ascii="Arno Pro" w:hAnsi="Arno Pro"/>
          <w:b w:val="0"/>
          <w:kern w:val="20"/>
          <w:sz w:val="18"/>
        </w:rPr>
      </w:pPr>
      <w:r w:rsidRPr="00EF3F2C">
        <w:rPr>
          <w:rFonts w:ascii="Arno Pro" w:hAnsi="Arno Pro"/>
          <w:b w:val="0"/>
          <w:kern w:val="20"/>
          <w:sz w:val="18"/>
        </w:rPr>
        <w:t>This work was supported by National Institutes of Health</w:t>
      </w:r>
      <w:r w:rsidR="009C67D5">
        <w:rPr>
          <w:rFonts w:ascii="Arno Pro" w:hAnsi="Arno Pro"/>
          <w:b w:val="0"/>
          <w:kern w:val="20"/>
          <w:sz w:val="18"/>
        </w:rPr>
        <w:t xml:space="preserve"> </w:t>
      </w:r>
      <w:r w:rsidRPr="00EF3F2C">
        <w:rPr>
          <w:rFonts w:ascii="Arno Pro" w:hAnsi="Arno Pro"/>
          <w:b w:val="0"/>
          <w:kern w:val="20"/>
          <w:sz w:val="18"/>
        </w:rPr>
        <w:t>Grant R35-GM127064</w:t>
      </w:r>
      <w:r w:rsidR="006908BD">
        <w:rPr>
          <w:rFonts w:ascii="Arno Pro" w:hAnsi="Arno Pro"/>
          <w:b w:val="0"/>
          <w:kern w:val="20"/>
          <w:sz w:val="18"/>
        </w:rPr>
        <w:t xml:space="preserve"> to PCB</w:t>
      </w:r>
      <w:r>
        <w:rPr>
          <w:rFonts w:ascii="Arno Pro" w:hAnsi="Arno Pro"/>
          <w:b w:val="0"/>
          <w:kern w:val="20"/>
          <w:sz w:val="18"/>
        </w:rPr>
        <w:t>.</w:t>
      </w:r>
      <w:r w:rsidR="006908BD">
        <w:rPr>
          <w:rFonts w:ascii="Arno Pro" w:hAnsi="Arno Pro"/>
          <w:b w:val="0"/>
          <w:kern w:val="20"/>
          <w:sz w:val="18"/>
        </w:rPr>
        <w:t xml:space="preserve"> SAXS data collection was </w:t>
      </w:r>
      <w:r w:rsidR="006908BD" w:rsidRPr="006908BD">
        <w:rPr>
          <w:rFonts w:ascii="Arno Pro" w:hAnsi="Arno Pro"/>
          <w:b w:val="0"/>
          <w:kern w:val="20"/>
          <w:sz w:val="18"/>
        </w:rPr>
        <w:t>supported by</w:t>
      </w:r>
      <w:r w:rsidR="006908BD">
        <w:rPr>
          <w:rFonts w:ascii="Arno Pro" w:hAnsi="Arno Pro"/>
          <w:b w:val="0"/>
          <w:iCs/>
          <w:kern w:val="20"/>
          <w:sz w:val="18"/>
        </w:rPr>
        <w:t xml:space="preserve"> </w:t>
      </w:r>
      <w:r w:rsidR="006908BD" w:rsidRPr="006908BD">
        <w:rPr>
          <w:rFonts w:ascii="Arno Pro" w:hAnsi="Arno Pro"/>
          <w:b w:val="0"/>
          <w:kern w:val="20"/>
          <w:sz w:val="18"/>
        </w:rPr>
        <w:t>SIG S10</w:t>
      </w:r>
      <w:r w:rsidR="006908BD">
        <w:rPr>
          <w:rFonts w:ascii="Arno Pro" w:hAnsi="Arno Pro"/>
          <w:b w:val="0"/>
          <w:kern w:val="20"/>
          <w:sz w:val="18"/>
        </w:rPr>
        <w:t xml:space="preserve"> </w:t>
      </w:r>
      <w:r w:rsidR="006908BD" w:rsidRPr="006908BD">
        <w:rPr>
          <w:rFonts w:ascii="Arno Pro" w:hAnsi="Arno Pro"/>
          <w:b w:val="0"/>
          <w:kern w:val="20"/>
          <w:sz w:val="18"/>
        </w:rPr>
        <w:t xml:space="preserve">of the National Institutes of Health under award </w:t>
      </w:r>
      <w:r w:rsidR="006908BD" w:rsidRPr="006908BD">
        <w:rPr>
          <w:rFonts w:ascii="Arno Pro" w:hAnsi="Arno Pro"/>
          <w:b w:val="0"/>
          <w:kern w:val="20"/>
          <w:sz w:val="18"/>
        </w:rPr>
        <w:t>number</w:t>
      </w:r>
      <w:r w:rsidR="006908BD">
        <w:rPr>
          <w:rFonts w:ascii="Arno Pro" w:hAnsi="Arno Pro"/>
          <w:b w:val="0"/>
          <w:iCs/>
          <w:kern w:val="20"/>
          <w:sz w:val="18"/>
        </w:rPr>
        <w:t xml:space="preserve"> </w:t>
      </w:r>
      <w:r w:rsidR="006908BD" w:rsidRPr="006908BD">
        <w:rPr>
          <w:rFonts w:ascii="Arno Pro" w:hAnsi="Arno Pro"/>
          <w:b w:val="0"/>
          <w:kern w:val="20"/>
          <w:sz w:val="18"/>
        </w:rPr>
        <w:t>S10-OD028589 for the small angle X-ray scattering and S10 OD030490 for the Wyatt SEC-MALS-DLS system to NHY.</w:t>
      </w:r>
    </w:p>
    <w:p w14:paraId="611A118E" w14:textId="6F1BEDB2" w:rsidR="007331FF" w:rsidRDefault="007331FF" w:rsidP="007331FF">
      <w:pPr>
        <w:pStyle w:val="TDAckTitle"/>
      </w:pPr>
      <w:r w:rsidRPr="00A71C00">
        <w:t>ACKNOWLEDGMENT</w:t>
      </w:r>
      <w:r w:rsidRPr="00BE533F">
        <w:t xml:space="preserve"> </w:t>
      </w:r>
    </w:p>
    <w:p w14:paraId="40204DE7" w14:textId="2D3FCFDC" w:rsidR="007331FF" w:rsidRDefault="004204C0" w:rsidP="007331FF">
      <w:pPr>
        <w:pStyle w:val="TDAcknowledgments"/>
      </w:pPr>
      <w:r w:rsidRPr="004204C0">
        <w:t xml:space="preserve">The authors thank </w:t>
      </w:r>
      <w:r w:rsidR="00A03DDB">
        <w:t xml:space="preserve">Dr. </w:t>
      </w:r>
      <w:r>
        <w:t>Allison Williams</w:t>
      </w:r>
      <w:r w:rsidR="00C02AEF">
        <w:t xml:space="preserve"> </w:t>
      </w:r>
      <w:r w:rsidRPr="004204C0">
        <w:t xml:space="preserve">and Dr. </w:t>
      </w:r>
      <w:r>
        <w:t>Elizabeth Joll</w:t>
      </w:r>
      <w:r w:rsidR="0075532A">
        <w:t>e</w:t>
      </w:r>
      <w:r>
        <w:t>y for</w:t>
      </w:r>
      <w:r w:rsidRPr="004204C0">
        <w:t xml:space="preserve"> useful discussions and suggestions.</w:t>
      </w:r>
      <w:r>
        <w:t xml:space="preserve"> </w:t>
      </w:r>
      <w:r w:rsidRPr="004204C0">
        <w:t>We also thank Julia Fecko at the X-ray Crystallography core</w:t>
      </w:r>
      <w:r w:rsidR="00CE2006">
        <w:t xml:space="preserve"> for assistance</w:t>
      </w:r>
      <w:r w:rsidR="009C67D5">
        <w:t xml:space="preserve"> in collecting the SAXS data</w:t>
      </w:r>
      <w:r w:rsidRPr="004204C0">
        <w:t>.</w:t>
      </w:r>
    </w:p>
    <w:p w14:paraId="32595E2D" w14:textId="77777777" w:rsidR="00101D1F" w:rsidRDefault="00101D1F" w:rsidP="00101D1F">
      <w:pPr>
        <w:pStyle w:val="TDAckTitle"/>
      </w:pPr>
      <w:r>
        <w:t>ABBREVIATIONS</w:t>
      </w:r>
    </w:p>
    <w:p w14:paraId="297EB439" w14:textId="52A10781" w:rsidR="00A66EDD" w:rsidRPr="0025005A" w:rsidRDefault="00BD0E4A" w:rsidP="00101D1F">
      <w:pPr>
        <w:pStyle w:val="TDAcknowledgments"/>
      </w:pPr>
      <w:r>
        <w:t>RNA, ribonucleic acid; DNA, deoxynucleic acid; Mg</w:t>
      </w:r>
      <w:r w:rsidRPr="00BD0E4A">
        <w:rPr>
          <w:vertAlign w:val="superscript"/>
        </w:rPr>
        <w:t>2+</w:t>
      </w:r>
      <w:r>
        <w:t xml:space="preserve">, divalent magnesium ion; HQS, </w:t>
      </w:r>
      <w:r w:rsidRPr="00BD0E4A">
        <w:t>8-Hydroxy-5-quinolinesulfonic</w:t>
      </w:r>
      <w:r>
        <w:t xml:space="preserve"> acid; Eco80, 80% of </w:t>
      </w:r>
      <w:r>
        <w:rPr>
          <w:i/>
          <w:iCs/>
        </w:rPr>
        <w:t xml:space="preserve">E. coli </w:t>
      </w:r>
      <w:r>
        <w:t>metabolites; NTPCM</w:t>
      </w:r>
      <w:r w:rsidR="00B730FE">
        <w:t>, nucleotide triphosphate</w:t>
      </w:r>
      <w:r w:rsidR="002C02A4">
        <w:t>-</w:t>
      </w:r>
      <w:r w:rsidR="00B730FE">
        <w:t>chelated Mg</w:t>
      </w:r>
      <w:r w:rsidR="00B730FE" w:rsidRPr="00B730FE">
        <w:rPr>
          <w:vertAlign w:val="superscript"/>
        </w:rPr>
        <w:t>2+</w:t>
      </w:r>
      <w:r w:rsidR="00B730FE">
        <w:t>; WMCM, weak metabolite</w:t>
      </w:r>
      <w:r w:rsidR="002C02A4">
        <w:t>-</w:t>
      </w:r>
      <w:r w:rsidR="00B730FE">
        <w:t>chelated Mg</w:t>
      </w:r>
      <w:r w:rsidR="00B730FE" w:rsidRPr="00B730FE">
        <w:rPr>
          <w:vertAlign w:val="superscript"/>
        </w:rPr>
        <w:t>2+</w:t>
      </w:r>
      <w:r w:rsidR="0025005A">
        <w:t>; ITC, isothermal titration calorimetry</w:t>
      </w:r>
      <w:r w:rsidR="009C67D5">
        <w:t>; SAXS, small angle X-ray scattering</w:t>
      </w:r>
      <w:r w:rsidR="00975A79">
        <w:t xml:space="preserve">; ILP, in-line </w:t>
      </w:r>
      <w:r w:rsidR="004F31AC">
        <w:t>probing.</w:t>
      </w:r>
    </w:p>
    <w:p w14:paraId="7CD4BA4E" w14:textId="74D6FD88" w:rsidR="00101D1F" w:rsidRDefault="00101D1F" w:rsidP="00101D1F">
      <w:pPr>
        <w:pStyle w:val="TDAckTitle"/>
      </w:pPr>
      <w:r>
        <w:t>REFERENCES</w:t>
      </w:r>
    </w:p>
    <w:commentRangeStart w:id="142"/>
    <w:commentRangeStart w:id="143"/>
    <w:p w14:paraId="18225756" w14:textId="77777777" w:rsidR="001D529D" w:rsidRDefault="00BB4B2F" w:rsidP="002447CE">
      <w:pPr>
        <w:pStyle w:val="TFReferencesSection"/>
      </w:pPr>
      <w:r>
        <w:rPr>
          <w:rFonts w:ascii="Liberation Serif" w:eastAsia="Noto Serif CJK SC" w:hAnsi="Liberation Serif" w:cs="Mangal"/>
          <w:szCs w:val="21"/>
        </w:rPr>
        <w:fldChar w:fldCharType="begin"/>
      </w:r>
      <w:r w:rsidR="00ED0357">
        <w:instrText xml:space="preserve"> ADDIN ZOTERO_BIBL {"uncited":[],"omitted":[],"custom":[]} CSL_BIBLIOGRAPHY </w:instrText>
      </w:r>
      <w:r>
        <w:rPr>
          <w:rFonts w:ascii="Liberation Serif" w:eastAsia="Noto Serif CJK SC" w:hAnsi="Liberation Serif" w:cs="Mangal"/>
          <w:szCs w:val="21"/>
        </w:rPr>
        <w:fldChar w:fldCharType="separate"/>
      </w:r>
      <w:r w:rsidR="001D529D">
        <w:t>(1)</w:t>
      </w:r>
      <w:r w:rsidR="001D529D">
        <w:tab/>
        <w:t xml:space="preserve">Cech, T. R.; </w:t>
      </w:r>
      <w:proofErr w:type="spellStart"/>
      <w:r w:rsidR="001D529D">
        <w:t>Steitz</w:t>
      </w:r>
      <w:proofErr w:type="spellEnd"/>
      <w:r w:rsidR="001D529D">
        <w:t xml:space="preserve">, J. A. The Noncoding RNA Revolution—Trashing Old Rules to Forge New Ones. </w:t>
      </w:r>
      <w:r w:rsidR="001D529D">
        <w:rPr>
          <w:i/>
          <w:iCs/>
        </w:rPr>
        <w:t>Cell</w:t>
      </w:r>
      <w:r w:rsidR="001D529D">
        <w:t xml:space="preserve"> </w:t>
      </w:r>
      <w:r w:rsidR="001D529D">
        <w:rPr>
          <w:b/>
          <w:bCs/>
        </w:rPr>
        <w:t>2014</w:t>
      </w:r>
      <w:r w:rsidR="001D529D">
        <w:t xml:space="preserve">, </w:t>
      </w:r>
      <w:r w:rsidR="001D529D">
        <w:rPr>
          <w:i/>
          <w:iCs/>
        </w:rPr>
        <w:t>157</w:t>
      </w:r>
      <w:r w:rsidR="001D529D">
        <w:t xml:space="preserve"> (1), 77–94. https://doi.org/10.1016/j.cell.2014.03.008.</w:t>
      </w:r>
    </w:p>
    <w:p w14:paraId="787D3A55" w14:textId="77777777" w:rsidR="001D529D" w:rsidRDefault="001D529D" w:rsidP="002447CE">
      <w:pPr>
        <w:pStyle w:val="TFReferencesSection"/>
      </w:pPr>
      <w:r>
        <w:t>(2)</w:t>
      </w:r>
      <w:r>
        <w:tab/>
        <w:t xml:space="preserve">Ritchey, L. E.; </w:t>
      </w:r>
      <w:proofErr w:type="spellStart"/>
      <w:r>
        <w:t>Su</w:t>
      </w:r>
      <w:proofErr w:type="spellEnd"/>
      <w:r>
        <w:t xml:space="preserve">, Z.; Tang, Y.; Tack, D. C.; Assmann, S. M.; Bevilacqua, P. C. Structure-Seq2: Sensitive and Accurate Genome-Wide Profiling of RNA Structure in Vivo. </w:t>
      </w:r>
      <w:r>
        <w:rPr>
          <w:i/>
          <w:iCs/>
        </w:rPr>
        <w:t>Nucleic Acids Res.</w:t>
      </w:r>
      <w:r>
        <w:t xml:space="preserve"> </w:t>
      </w:r>
      <w:r>
        <w:rPr>
          <w:b/>
          <w:bCs/>
        </w:rPr>
        <w:t>2017</w:t>
      </w:r>
      <w:r>
        <w:t xml:space="preserve">, </w:t>
      </w:r>
      <w:r>
        <w:rPr>
          <w:i/>
          <w:iCs/>
        </w:rPr>
        <w:t>45</w:t>
      </w:r>
      <w:r>
        <w:t xml:space="preserve"> (14), e135–e135. https://doi.org/10.1093/nar/gkx533.</w:t>
      </w:r>
    </w:p>
    <w:p w14:paraId="7733C2A4" w14:textId="77777777" w:rsidR="001D529D" w:rsidRDefault="001D529D" w:rsidP="002447CE">
      <w:pPr>
        <w:pStyle w:val="TFReferencesSection"/>
      </w:pPr>
      <w:r>
        <w:t>(3)</w:t>
      </w:r>
      <w:r>
        <w:tab/>
      </w:r>
      <w:proofErr w:type="spellStart"/>
      <w:r>
        <w:t>Zubradt</w:t>
      </w:r>
      <w:proofErr w:type="spellEnd"/>
      <w:r>
        <w:t xml:space="preserve">, M.; Gupta, P.; Persad, S.; </w:t>
      </w:r>
      <w:proofErr w:type="spellStart"/>
      <w:r>
        <w:t>Lambowitz</w:t>
      </w:r>
      <w:proofErr w:type="spellEnd"/>
      <w:r>
        <w:t xml:space="preserve">, A. M.; Weissman, J. S.; </w:t>
      </w:r>
      <w:proofErr w:type="spellStart"/>
      <w:r>
        <w:t>Rouskin</w:t>
      </w:r>
      <w:proofErr w:type="spellEnd"/>
      <w:r>
        <w:t>, S. DMS-</w:t>
      </w:r>
      <w:proofErr w:type="spellStart"/>
      <w:r>
        <w:t>MaPseq</w:t>
      </w:r>
      <w:proofErr w:type="spellEnd"/>
      <w:r>
        <w:t xml:space="preserve"> for Genome-Wide or Targeted RNA Structure Probing in Vivo. </w:t>
      </w:r>
      <w:r>
        <w:rPr>
          <w:i/>
          <w:iCs/>
        </w:rPr>
        <w:t>Nat. Methods</w:t>
      </w:r>
      <w:r>
        <w:t xml:space="preserve"> </w:t>
      </w:r>
      <w:r>
        <w:rPr>
          <w:b/>
          <w:bCs/>
        </w:rPr>
        <w:t>2017</w:t>
      </w:r>
      <w:r>
        <w:t xml:space="preserve">, </w:t>
      </w:r>
      <w:r>
        <w:rPr>
          <w:i/>
          <w:iCs/>
        </w:rPr>
        <w:t>14</w:t>
      </w:r>
      <w:r>
        <w:t xml:space="preserve"> (1), 75–82. https://doi.org/10.1038/nmeth.4057.</w:t>
      </w:r>
    </w:p>
    <w:p w14:paraId="17BEFFD9" w14:textId="77777777" w:rsidR="001D529D" w:rsidRDefault="001D529D" w:rsidP="002447CE">
      <w:pPr>
        <w:pStyle w:val="TFReferencesSection"/>
      </w:pPr>
      <w:r>
        <w:t>(4)</w:t>
      </w:r>
      <w:r>
        <w:tab/>
        <w:t xml:space="preserve">Lan, T. C. T.; Allan, M. F.; </w:t>
      </w:r>
      <w:proofErr w:type="spellStart"/>
      <w:r>
        <w:t>Malsick</w:t>
      </w:r>
      <w:proofErr w:type="spellEnd"/>
      <w:r>
        <w:t xml:space="preserve">, L. E.; Woo, J. Z.; Zhu, C.; Zhang, F.; </w:t>
      </w:r>
      <w:proofErr w:type="spellStart"/>
      <w:r>
        <w:t>Khandwala</w:t>
      </w:r>
      <w:proofErr w:type="spellEnd"/>
      <w:r>
        <w:t xml:space="preserve">, S.; </w:t>
      </w:r>
      <w:proofErr w:type="spellStart"/>
      <w:r>
        <w:t>Nyeo</w:t>
      </w:r>
      <w:proofErr w:type="spellEnd"/>
      <w:r>
        <w:t xml:space="preserve">, S. S. Y.; Sun, Y.; Guo, J. U.; Bathe, M.; </w:t>
      </w:r>
      <w:proofErr w:type="spellStart"/>
      <w:r>
        <w:t>Näär</w:t>
      </w:r>
      <w:proofErr w:type="spellEnd"/>
      <w:r>
        <w:t xml:space="preserve">, A.; Griffiths, A.; </w:t>
      </w:r>
      <w:proofErr w:type="spellStart"/>
      <w:r>
        <w:t>Rouskin</w:t>
      </w:r>
      <w:proofErr w:type="spellEnd"/>
      <w:r>
        <w:t xml:space="preserve">, S. Secondary Structural Ensembles of the SARS-CoV-2 RNA Genome in Infected Cells. </w:t>
      </w:r>
      <w:r>
        <w:rPr>
          <w:i/>
          <w:iCs/>
        </w:rPr>
        <w:t xml:space="preserve">Nat. </w:t>
      </w:r>
      <w:proofErr w:type="spellStart"/>
      <w:r>
        <w:rPr>
          <w:i/>
          <w:iCs/>
        </w:rPr>
        <w:t>Commun</w:t>
      </w:r>
      <w:proofErr w:type="spellEnd"/>
      <w:r>
        <w:rPr>
          <w:i/>
          <w:iCs/>
        </w:rPr>
        <w:t>.</w:t>
      </w:r>
      <w:r>
        <w:t xml:space="preserve"> </w:t>
      </w:r>
      <w:r>
        <w:rPr>
          <w:b/>
          <w:bCs/>
        </w:rPr>
        <w:t>2022</w:t>
      </w:r>
      <w:r>
        <w:t xml:space="preserve">, </w:t>
      </w:r>
      <w:r>
        <w:rPr>
          <w:i/>
          <w:iCs/>
        </w:rPr>
        <w:t>13</w:t>
      </w:r>
      <w:r>
        <w:t xml:space="preserve"> (1), 1128. https://doi.org/10.1038/s41467-022-28603-2.</w:t>
      </w:r>
    </w:p>
    <w:p w14:paraId="1569DB76" w14:textId="77777777" w:rsidR="001D529D" w:rsidRDefault="001D529D" w:rsidP="002447CE">
      <w:pPr>
        <w:pStyle w:val="TFReferencesSection"/>
      </w:pPr>
      <w:r>
        <w:t>(5)</w:t>
      </w:r>
      <w:r>
        <w:tab/>
      </w:r>
      <w:proofErr w:type="spellStart"/>
      <w:r>
        <w:t>Morandi</w:t>
      </w:r>
      <w:proofErr w:type="spellEnd"/>
      <w:r>
        <w:t xml:space="preserve">, E.; van </w:t>
      </w:r>
      <w:proofErr w:type="spellStart"/>
      <w:r>
        <w:t>Hemert</w:t>
      </w:r>
      <w:proofErr w:type="spellEnd"/>
      <w:r>
        <w:t xml:space="preserve">, M. J.; </w:t>
      </w:r>
      <w:proofErr w:type="spellStart"/>
      <w:r>
        <w:t>Incarnato</w:t>
      </w:r>
      <w:proofErr w:type="spellEnd"/>
      <w:r>
        <w:t xml:space="preserve">, D. SHAPE-Guided RNA Structure Homology Search and Motif Discovery. </w:t>
      </w:r>
      <w:r>
        <w:rPr>
          <w:i/>
          <w:iCs/>
        </w:rPr>
        <w:t xml:space="preserve">Nat. </w:t>
      </w:r>
      <w:proofErr w:type="spellStart"/>
      <w:r>
        <w:rPr>
          <w:i/>
          <w:iCs/>
        </w:rPr>
        <w:t>Commun</w:t>
      </w:r>
      <w:proofErr w:type="spellEnd"/>
      <w:r>
        <w:rPr>
          <w:i/>
          <w:iCs/>
        </w:rPr>
        <w:t>.</w:t>
      </w:r>
      <w:r>
        <w:t xml:space="preserve"> </w:t>
      </w:r>
      <w:r>
        <w:rPr>
          <w:b/>
          <w:bCs/>
        </w:rPr>
        <w:t>2022</w:t>
      </w:r>
      <w:r>
        <w:t xml:space="preserve">, </w:t>
      </w:r>
      <w:r>
        <w:rPr>
          <w:i/>
          <w:iCs/>
        </w:rPr>
        <w:t>13</w:t>
      </w:r>
      <w:r>
        <w:t xml:space="preserve"> (1), 1722. https://doi.org/10.1038/s41467-022-29398-y.</w:t>
      </w:r>
    </w:p>
    <w:p w14:paraId="1914F71D" w14:textId="77777777" w:rsidR="001D529D" w:rsidRDefault="001D529D" w:rsidP="002447CE">
      <w:pPr>
        <w:pStyle w:val="TFReferencesSection"/>
      </w:pPr>
      <w:r>
        <w:t>(6)</w:t>
      </w:r>
      <w:r>
        <w:tab/>
      </w:r>
      <w:proofErr w:type="spellStart"/>
      <w:r>
        <w:t>Leamy</w:t>
      </w:r>
      <w:proofErr w:type="spellEnd"/>
      <w:r>
        <w:t xml:space="preserve">, K. A.; Assmann, S. M.; Mathews, D. H.; Bevilacqua, P. C. Bridging the Gap between in Vitro and in Vivo RNA Folding. </w:t>
      </w:r>
      <w:r>
        <w:rPr>
          <w:i/>
          <w:iCs/>
        </w:rPr>
        <w:t xml:space="preserve">Q. Rev. </w:t>
      </w:r>
      <w:proofErr w:type="spellStart"/>
      <w:r>
        <w:rPr>
          <w:i/>
          <w:iCs/>
        </w:rPr>
        <w:t>Biophys</w:t>
      </w:r>
      <w:proofErr w:type="spellEnd"/>
      <w:r>
        <w:rPr>
          <w:i/>
          <w:iCs/>
        </w:rPr>
        <w:t>.</w:t>
      </w:r>
      <w:r>
        <w:t xml:space="preserve"> </w:t>
      </w:r>
      <w:r>
        <w:rPr>
          <w:b/>
          <w:bCs/>
        </w:rPr>
        <w:t>2016</w:t>
      </w:r>
      <w:r>
        <w:t xml:space="preserve">, </w:t>
      </w:r>
      <w:r>
        <w:rPr>
          <w:i/>
          <w:iCs/>
        </w:rPr>
        <w:t>49</w:t>
      </w:r>
      <w:r>
        <w:t>. https://doi.org/10.1017/S003358351600007X.</w:t>
      </w:r>
    </w:p>
    <w:p w14:paraId="5458E4AE" w14:textId="77777777" w:rsidR="001D529D" w:rsidRDefault="001D529D" w:rsidP="002447CE">
      <w:pPr>
        <w:pStyle w:val="TFReferencesSection"/>
      </w:pPr>
      <w:r>
        <w:t>(7)</w:t>
      </w:r>
      <w:r>
        <w:tab/>
        <w:t xml:space="preserve">Nakano, S.; </w:t>
      </w:r>
      <w:proofErr w:type="spellStart"/>
      <w:r>
        <w:t>Karimata</w:t>
      </w:r>
      <w:proofErr w:type="spellEnd"/>
      <w:r>
        <w:t xml:space="preserve">, H. T.; Kitagawa, Y.; Sugimoto, N. Facilitation of RNA Enzyme Activity in the Molecular Crowding Media of Cosolutes. </w:t>
      </w:r>
      <w:r>
        <w:rPr>
          <w:i/>
          <w:iCs/>
        </w:rPr>
        <w:t>J. Am. Chem. Soc.</w:t>
      </w:r>
      <w:r>
        <w:t xml:space="preserve"> </w:t>
      </w:r>
      <w:r>
        <w:rPr>
          <w:b/>
          <w:bCs/>
        </w:rPr>
        <w:t>2009</w:t>
      </w:r>
      <w:r>
        <w:t xml:space="preserve">, </w:t>
      </w:r>
      <w:r>
        <w:rPr>
          <w:i/>
          <w:iCs/>
        </w:rPr>
        <w:t>131</w:t>
      </w:r>
      <w:r>
        <w:t xml:space="preserve"> (46), 16881–16888. https://doi.org/10.1021/ja9066628.</w:t>
      </w:r>
    </w:p>
    <w:p w14:paraId="7149DC8C" w14:textId="77777777" w:rsidR="001D529D" w:rsidRDefault="001D529D" w:rsidP="002447CE">
      <w:pPr>
        <w:pStyle w:val="TFReferencesSection"/>
      </w:pPr>
      <w:r>
        <w:t>(8)</w:t>
      </w:r>
      <w:r>
        <w:tab/>
        <w:t xml:space="preserve">Kilburn, D.; </w:t>
      </w:r>
      <w:proofErr w:type="spellStart"/>
      <w:r>
        <w:t>Roh</w:t>
      </w:r>
      <w:proofErr w:type="spellEnd"/>
      <w:r>
        <w:t xml:space="preserve">, J. H.; Guo, L.; Briber, R. M.; Woodson, S. A. Molecular Crowding Stabilizes Folded RNA Structure by the Excluded Volume Effect. </w:t>
      </w:r>
      <w:r>
        <w:rPr>
          <w:i/>
          <w:iCs/>
        </w:rPr>
        <w:t>J. Am. Chem. Soc.</w:t>
      </w:r>
      <w:r>
        <w:t xml:space="preserve"> </w:t>
      </w:r>
      <w:r>
        <w:rPr>
          <w:b/>
          <w:bCs/>
        </w:rPr>
        <w:t>2010</w:t>
      </w:r>
      <w:r>
        <w:t xml:space="preserve">, </w:t>
      </w:r>
      <w:r>
        <w:rPr>
          <w:i/>
          <w:iCs/>
        </w:rPr>
        <w:t>132</w:t>
      </w:r>
      <w:r>
        <w:t xml:space="preserve"> (25), 8690–8696. https://doi.org/10.1021/ja101500g.</w:t>
      </w:r>
    </w:p>
    <w:p w14:paraId="399ED1EF" w14:textId="77777777" w:rsidR="001D529D" w:rsidRDefault="001D529D" w:rsidP="002447CE">
      <w:pPr>
        <w:pStyle w:val="TFReferencesSection"/>
      </w:pPr>
      <w:r>
        <w:t>(9)</w:t>
      </w:r>
      <w:r>
        <w:tab/>
        <w:t xml:space="preserve">Kilburn, D.; </w:t>
      </w:r>
      <w:proofErr w:type="spellStart"/>
      <w:r>
        <w:t>Roh</w:t>
      </w:r>
      <w:proofErr w:type="spellEnd"/>
      <w:r>
        <w:t xml:space="preserve">, J. H.; </w:t>
      </w:r>
      <w:proofErr w:type="spellStart"/>
      <w:r>
        <w:t>Behrouzi</w:t>
      </w:r>
      <w:proofErr w:type="spellEnd"/>
      <w:r>
        <w:t xml:space="preserve">, R.; Briber, R. M.; Woodson, S. A. Crowders Perturb the Entropy of RNA Energy Landscapes to Favor Folding. </w:t>
      </w:r>
      <w:r>
        <w:rPr>
          <w:i/>
          <w:iCs/>
        </w:rPr>
        <w:t>J. Am. Chem. Soc.</w:t>
      </w:r>
      <w:r>
        <w:t xml:space="preserve"> </w:t>
      </w:r>
      <w:r>
        <w:rPr>
          <w:b/>
          <w:bCs/>
        </w:rPr>
        <w:t>2013</w:t>
      </w:r>
      <w:r>
        <w:t xml:space="preserve">, </w:t>
      </w:r>
      <w:r>
        <w:rPr>
          <w:i/>
          <w:iCs/>
        </w:rPr>
        <w:t>135</w:t>
      </w:r>
      <w:r>
        <w:t xml:space="preserve"> (27), 10055–10063. https://doi.org/10.1021/ja4030098.</w:t>
      </w:r>
    </w:p>
    <w:p w14:paraId="1CE88708" w14:textId="77777777" w:rsidR="001D529D" w:rsidRDefault="001D529D" w:rsidP="002447CE">
      <w:pPr>
        <w:pStyle w:val="TFReferencesSection"/>
      </w:pPr>
      <w:r>
        <w:t>(10)</w:t>
      </w:r>
      <w:r>
        <w:tab/>
        <w:t xml:space="preserve">Lee, H.-T.; Kilburn, D.; </w:t>
      </w:r>
      <w:proofErr w:type="spellStart"/>
      <w:r>
        <w:t>Behrouzi</w:t>
      </w:r>
      <w:proofErr w:type="spellEnd"/>
      <w:r>
        <w:t xml:space="preserve">, R.; Briber, R. M.; Woodson, S. A. Molecular Crowding Overcomes the Destabilizing Effects of Mutations in a Bacterial Ribozyme. </w:t>
      </w:r>
      <w:r>
        <w:rPr>
          <w:i/>
          <w:iCs/>
        </w:rPr>
        <w:t>Nucleic Acids Res.</w:t>
      </w:r>
      <w:r>
        <w:t xml:space="preserve"> </w:t>
      </w:r>
      <w:r>
        <w:rPr>
          <w:b/>
          <w:bCs/>
        </w:rPr>
        <w:t>2015</w:t>
      </w:r>
      <w:r>
        <w:t xml:space="preserve">, </w:t>
      </w:r>
      <w:r>
        <w:rPr>
          <w:i/>
          <w:iCs/>
        </w:rPr>
        <w:t>43</w:t>
      </w:r>
      <w:r>
        <w:t xml:space="preserve"> (2), 1170–1176. https://doi.org/10.1093/nar/gku1335.</w:t>
      </w:r>
    </w:p>
    <w:p w14:paraId="1F910324" w14:textId="77777777" w:rsidR="001D529D" w:rsidRDefault="001D529D" w:rsidP="002447CE">
      <w:pPr>
        <w:pStyle w:val="TFReferencesSection"/>
      </w:pPr>
      <w:r>
        <w:t>(11)</w:t>
      </w:r>
      <w:r>
        <w:tab/>
      </w:r>
      <w:proofErr w:type="spellStart"/>
      <w:r>
        <w:t>Leamy</w:t>
      </w:r>
      <w:proofErr w:type="spellEnd"/>
      <w:r>
        <w:t xml:space="preserve">, K. A.; Yennawar, N. H.; Bevilacqua, P. C. Cooperative RNA Folding under Cellular Conditions Arises </w:t>
      </w:r>
      <w:proofErr w:type="gramStart"/>
      <w:r>
        <w:t>From</w:t>
      </w:r>
      <w:proofErr w:type="gramEnd"/>
      <w:r>
        <w:t xml:space="preserve"> Both Tertiary Structure Stabilization and Secondary Structure Destabilization. </w:t>
      </w:r>
      <w:r>
        <w:rPr>
          <w:i/>
          <w:iCs/>
        </w:rPr>
        <w:t>Biochemistry</w:t>
      </w:r>
      <w:r>
        <w:t xml:space="preserve"> </w:t>
      </w:r>
      <w:r>
        <w:rPr>
          <w:b/>
          <w:bCs/>
        </w:rPr>
        <w:t>2017</w:t>
      </w:r>
      <w:r>
        <w:t xml:space="preserve">, </w:t>
      </w:r>
      <w:r>
        <w:rPr>
          <w:i/>
          <w:iCs/>
        </w:rPr>
        <w:t>56</w:t>
      </w:r>
      <w:r>
        <w:t xml:space="preserve"> (27), 3422–3433. https://doi.org/10.1021/acs.biochem.7b00325.</w:t>
      </w:r>
    </w:p>
    <w:p w14:paraId="19324FA0" w14:textId="77777777" w:rsidR="001D529D" w:rsidRDefault="001D529D" w:rsidP="002447CE">
      <w:pPr>
        <w:pStyle w:val="TFReferencesSection"/>
      </w:pPr>
      <w:r>
        <w:t>(12)</w:t>
      </w:r>
      <w:r>
        <w:tab/>
        <w:t xml:space="preserve">Nakano, S.; </w:t>
      </w:r>
      <w:proofErr w:type="spellStart"/>
      <w:r>
        <w:t>Karimata</w:t>
      </w:r>
      <w:proofErr w:type="spellEnd"/>
      <w:r>
        <w:t xml:space="preserve">, H.; </w:t>
      </w:r>
      <w:proofErr w:type="spellStart"/>
      <w:r>
        <w:t>Ohmichi</w:t>
      </w:r>
      <w:proofErr w:type="spellEnd"/>
      <w:r>
        <w:t xml:space="preserve">, T.; Kawakami, J.; Sugimoto, N. The Effect of Molecular Crowding with Nucleotide </w:t>
      </w:r>
      <w:r>
        <w:lastRenderedPageBreak/>
        <w:t xml:space="preserve">Length and </w:t>
      </w:r>
      <w:proofErr w:type="spellStart"/>
      <w:r>
        <w:t>Cosolute</w:t>
      </w:r>
      <w:proofErr w:type="spellEnd"/>
      <w:r>
        <w:t xml:space="preserve"> Structure on DNA Duplex Stability. </w:t>
      </w:r>
      <w:r>
        <w:rPr>
          <w:i/>
          <w:iCs/>
        </w:rPr>
        <w:t>J. Am. Chem. Soc.</w:t>
      </w:r>
      <w:r>
        <w:t xml:space="preserve"> </w:t>
      </w:r>
      <w:r>
        <w:rPr>
          <w:b/>
          <w:bCs/>
        </w:rPr>
        <w:t>2004</w:t>
      </w:r>
      <w:r>
        <w:t xml:space="preserve">, </w:t>
      </w:r>
      <w:r>
        <w:rPr>
          <w:i/>
          <w:iCs/>
        </w:rPr>
        <w:t>126</w:t>
      </w:r>
      <w:r>
        <w:t xml:space="preserve"> (44), 14330–14331. https://doi.org/10.1021/ja0463029.</w:t>
      </w:r>
    </w:p>
    <w:p w14:paraId="3A2574E8" w14:textId="77777777" w:rsidR="001D529D" w:rsidRDefault="001D529D" w:rsidP="002447CE">
      <w:pPr>
        <w:pStyle w:val="TFReferencesSection"/>
      </w:pPr>
      <w:r>
        <w:t>(13)</w:t>
      </w:r>
      <w:r>
        <w:tab/>
        <w:t xml:space="preserve">Ghosh, S.; Takahashi, S.; </w:t>
      </w:r>
      <w:proofErr w:type="spellStart"/>
      <w:r>
        <w:t>Ohyama</w:t>
      </w:r>
      <w:proofErr w:type="spellEnd"/>
      <w:r>
        <w:t xml:space="preserve">, T.; </w:t>
      </w:r>
      <w:proofErr w:type="spellStart"/>
      <w:r>
        <w:t>Endoh</w:t>
      </w:r>
      <w:proofErr w:type="spellEnd"/>
      <w:r>
        <w:t xml:space="preserve">, T.; </w:t>
      </w:r>
      <w:proofErr w:type="spellStart"/>
      <w:r>
        <w:t>Tateishi-Karimata</w:t>
      </w:r>
      <w:proofErr w:type="spellEnd"/>
      <w:r>
        <w:t xml:space="preserve">, H.; Sugimoto, N. Nearest-Neighbor Parameters for Predicting DNA Duplex Stability in Diverse Molecular Crowding Conditions. </w:t>
      </w:r>
      <w:r>
        <w:rPr>
          <w:i/>
          <w:iCs/>
        </w:rPr>
        <w:t>Proc. Natl. Acad. Sci.</w:t>
      </w:r>
      <w:r>
        <w:t xml:space="preserve"> </w:t>
      </w:r>
      <w:r>
        <w:rPr>
          <w:b/>
          <w:bCs/>
        </w:rPr>
        <w:t>2020</w:t>
      </w:r>
      <w:r>
        <w:t xml:space="preserve">, </w:t>
      </w:r>
      <w:r>
        <w:rPr>
          <w:i/>
          <w:iCs/>
        </w:rPr>
        <w:t>117</w:t>
      </w:r>
      <w:r>
        <w:t xml:space="preserve"> (25), 14194–14201. https://doi.org/10.1073/pnas.1920886117.</w:t>
      </w:r>
    </w:p>
    <w:p w14:paraId="4A02C292" w14:textId="77777777" w:rsidR="001D529D" w:rsidRDefault="001D529D" w:rsidP="002447CE">
      <w:pPr>
        <w:pStyle w:val="TFReferencesSection"/>
      </w:pPr>
      <w:r>
        <w:t>(14)</w:t>
      </w:r>
      <w:r>
        <w:tab/>
        <w:t xml:space="preserve">Adams, M. S.; </w:t>
      </w:r>
      <w:proofErr w:type="spellStart"/>
      <w:r>
        <w:t>Znosko</w:t>
      </w:r>
      <w:proofErr w:type="spellEnd"/>
      <w:r>
        <w:t xml:space="preserve">, B. M. Thermodynamic Characterization and Nearest Neighbor Parameters for RNA Duplexes under Molecular Crowding Conditions. </w:t>
      </w:r>
      <w:r>
        <w:rPr>
          <w:i/>
          <w:iCs/>
        </w:rPr>
        <w:t>Nucleic Acids Res.</w:t>
      </w:r>
      <w:r>
        <w:t xml:space="preserve"> </w:t>
      </w:r>
      <w:r>
        <w:rPr>
          <w:b/>
          <w:bCs/>
        </w:rPr>
        <w:t>2019</w:t>
      </w:r>
      <w:r>
        <w:t xml:space="preserve">, </w:t>
      </w:r>
      <w:r>
        <w:rPr>
          <w:i/>
          <w:iCs/>
        </w:rPr>
        <w:t>47</w:t>
      </w:r>
      <w:r>
        <w:t xml:space="preserve"> (7), 3658–3666. https://doi.org/10.1093/nar/gkz019.</w:t>
      </w:r>
    </w:p>
    <w:p w14:paraId="66EF3028" w14:textId="77777777" w:rsidR="001D529D" w:rsidRDefault="001D529D" w:rsidP="002447CE">
      <w:pPr>
        <w:pStyle w:val="TFReferencesSection"/>
      </w:pPr>
      <w:r>
        <w:t>(15)</w:t>
      </w:r>
      <w:r>
        <w:tab/>
        <w:t xml:space="preserve">Tyrrell, J.; Weeks, K. M.; </w:t>
      </w:r>
      <w:proofErr w:type="spellStart"/>
      <w:r>
        <w:t>Pielak</w:t>
      </w:r>
      <w:proofErr w:type="spellEnd"/>
      <w:r>
        <w:t xml:space="preserve">, G. J. Challenge of Mimicking the Influences of the Cellular Environment on RNA Structure by PEG-Induced Macromolecular Crowding. </w:t>
      </w:r>
      <w:r>
        <w:rPr>
          <w:i/>
          <w:iCs/>
        </w:rPr>
        <w:t>Biochemistry</w:t>
      </w:r>
      <w:r>
        <w:t xml:space="preserve"> </w:t>
      </w:r>
      <w:r>
        <w:rPr>
          <w:b/>
          <w:bCs/>
        </w:rPr>
        <w:t>2015</w:t>
      </w:r>
      <w:r>
        <w:t xml:space="preserve">, </w:t>
      </w:r>
      <w:r>
        <w:rPr>
          <w:i/>
          <w:iCs/>
        </w:rPr>
        <w:t>54</w:t>
      </w:r>
      <w:r>
        <w:t xml:space="preserve"> (42), 6447–6453. https://doi.org/10.1021/acs.biochem.5b00767.</w:t>
      </w:r>
    </w:p>
    <w:p w14:paraId="01175590" w14:textId="77777777" w:rsidR="001D529D" w:rsidRDefault="001D529D" w:rsidP="002447CE">
      <w:pPr>
        <w:pStyle w:val="TFReferencesSection"/>
      </w:pPr>
      <w:r>
        <w:t>(16)</w:t>
      </w:r>
      <w:r>
        <w:tab/>
      </w:r>
      <w:proofErr w:type="spellStart"/>
      <w:r>
        <w:t>Stadmiller</w:t>
      </w:r>
      <w:proofErr w:type="spellEnd"/>
      <w:r>
        <w:t xml:space="preserve">, S. S.; </w:t>
      </w:r>
      <w:proofErr w:type="spellStart"/>
      <w:r>
        <w:t>Pielak</w:t>
      </w:r>
      <w:proofErr w:type="spellEnd"/>
      <w:r>
        <w:t xml:space="preserve">, G. J. Protein-Complex Stability in Cells and in Vitro under Crowded Conditions. </w:t>
      </w:r>
      <w:proofErr w:type="spellStart"/>
      <w:r>
        <w:rPr>
          <w:i/>
          <w:iCs/>
        </w:rPr>
        <w:t>Curr</w:t>
      </w:r>
      <w:proofErr w:type="spellEnd"/>
      <w:r>
        <w:rPr>
          <w:i/>
          <w:iCs/>
        </w:rPr>
        <w:t xml:space="preserve">. </w:t>
      </w:r>
      <w:proofErr w:type="spellStart"/>
      <w:r>
        <w:rPr>
          <w:i/>
          <w:iCs/>
        </w:rPr>
        <w:t>Opin</w:t>
      </w:r>
      <w:proofErr w:type="spellEnd"/>
      <w:r>
        <w:rPr>
          <w:i/>
          <w:iCs/>
        </w:rPr>
        <w:t>. Struct. Biol.</w:t>
      </w:r>
      <w:r>
        <w:t xml:space="preserve"> </w:t>
      </w:r>
      <w:r>
        <w:rPr>
          <w:b/>
          <w:bCs/>
        </w:rPr>
        <w:t>2021</w:t>
      </w:r>
      <w:r>
        <w:t xml:space="preserve">, </w:t>
      </w:r>
      <w:r>
        <w:rPr>
          <w:i/>
          <w:iCs/>
        </w:rPr>
        <w:t>66</w:t>
      </w:r>
      <w:r>
        <w:t>, 183–192. https://doi.org/10.1016/j.sbi.2020.10.024.</w:t>
      </w:r>
    </w:p>
    <w:p w14:paraId="773A1F6B" w14:textId="77777777" w:rsidR="001D529D" w:rsidRDefault="001D529D" w:rsidP="002447CE">
      <w:pPr>
        <w:pStyle w:val="TFReferencesSection"/>
      </w:pPr>
      <w:r>
        <w:t>(17)</w:t>
      </w:r>
      <w:r>
        <w:tab/>
        <w:t xml:space="preserve">You, X.; Nguyen, A. W.; </w:t>
      </w:r>
      <w:proofErr w:type="spellStart"/>
      <w:r>
        <w:t>Jabaiah</w:t>
      </w:r>
      <w:proofErr w:type="spellEnd"/>
      <w:r>
        <w:t xml:space="preserve">, A.; Sheff, M. A.; Thorn, K. S.; Daugherty, P. S. Intracellular Protein Interaction Mapping with FRET Hybrids. </w:t>
      </w:r>
      <w:r>
        <w:rPr>
          <w:i/>
          <w:iCs/>
        </w:rPr>
        <w:t>Proc. Natl. Acad. Sci.</w:t>
      </w:r>
      <w:r>
        <w:t xml:space="preserve"> </w:t>
      </w:r>
      <w:r>
        <w:rPr>
          <w:b/>
          <w:bCs/>
        </w:rPr>
        <w:t>2006</w:t>
      </w:r>
      <w:r>
        <w:t xml:space="preserve">, </w:t>
      </w:r>
      <w:r>
        <w:rPr>
          <w:i/>
          <w:iCs/>
        </w:rPr>
        <w:t>103</w:t>
      </w:r>
      <w:r>
        <w:t xml:space="preserve"> (49), 18458–18463. https://doi.org/10.1073/pnas.0605422103.</w:t>
      </w:r>
    </w:p>
    <w:p w14:paraId="0BD44F3A" w14:textId="77777777" w:rsidR="001D529D" w:rsidRDefault="001D529D" w:rsidP="002447CE">
      <w:pPr>
        <w:pStyle w:val="TFReferencesSection"/>
      </w:pPr>
      <w:r>
        <w:t>(18)</w:t>
      </w:r>
      <w:r>
        <w:tab/>
        <w:t xml:space="preserve">Phillip, Y.; Kiss, V.; Schreiber, G. Protein-Binding Dynamics Imaged in a Living Cell. </w:t>
      </w:r>
      <w:r>
        <w:rPr>
          <w:i/>
          <w:iCs/>
        </w:rPr>
        <w:t>Proc. Natl. Acad. Sci.</w:t>
      </w:r>
      <w:r>
        <w:t xml:space="preserve"> </w:t>
      </w:r>
      <w:r>
        <w:rPr>
          <w:b/>
          <w:bCs/>
        </w:rPr>
        <w:t>2012</w:t>
      </w:r>
      <w:r>
        <w:t xml:space="preserve">, </w:t>
      </w:r>
      <w:r>
        <w:rPr>
          <w:i/>
          <w:iCs/>
        </w:rPr>
        <w:t>109</w:t>
      </w:r>
      <w:r>
        <w:t xml:space="preserve"> (5), 1461–1466. https://doi.org/10.1073/pnas.1112171109.</w:t>
      </w:r>
    </w:p>
    <w:p w14:paraId="6AF00CC1" w14:textId="77777777" w:rsidR="001D529D" w:rsidRDefault="001D529D" w:rsidP="002447CE">
      <w:pPr>
        <w:pStyle w:val="TFReferencesSection"/>
      </w:pPr>
      <w:r>
        <w:t>(19)</w:t>
      </w:r>
      <w:r>
        <w:tab/>
        <w:t xml:space="preserve">Sukenik, S.; Ren, P.; </w:t>
      </w:r>
      <w:proofErr w:type="spellStart"/>
      <w:r>
        <w:t>Gruebele</w:t>
      </w:r>
      <w:proofErr w:type="spellEnd"/>
      <w:r>
        <w:t xml:space="preserve">, M. Weak Protein–Protein Interactions in Live Cells Are Quantified by Cell-Volume Modulation. </w:t>
      </w:r>
      <w:r>
        <w:rPr>
          <w:i/>
          <w:iCs/>
        </w:rPr>
        <w:t>Proc. Natl. Acad. Sci.</w:t>
      </w:r>
      <w:r>
        <w:t xml:space="preserve"> </w:t>
      </w:r>
      <w:r>
        <w:rPr>
          <w:b/>
          <w:bCs/>
        </w:rPr>
        <w:t>2017</w:t>
      </w:r>
      <w:r>
        <w:t xml:space="preserve">, </w:t>
      </w:r>
      <w:r>
        <w:rPr>
          <w:i/>
          <w:iCs/>
        </w:rPr>
        <w:t>114</w:t>
      </w:r>
      <w:r>
        <w:t xml:space="preserve"> (26), 6776–6781. https://doi.org/10.1073/pnas.1700818114.</w:t>
      </w:r>
    </w:p>
    <w:p w14:paraId="16263A28" w14:textId="77777777" w:rsidR="001D529D" w:rsidRDefault="001D529D" w:rsidP="002447CE">
      <w:pPr>
        <w:pStyle w:val="TFReferencesSection"/>
      </w:pPr>
      <w:r>
        <w:t>(20)</w:t>
      </w:r>
      <w:r>
        <w:tab/>
        <w:t xml:space="preserve">Hull, C. M.; Bevilacqua, P. C. Discriminating Self and Non-Self by RNA: Roles for RNA Structure, Misfolding, and Modification in Regulating the Innate Immune Sensor PKR. </w:t>
      </w:r>
      <w:r>
        <w:rPr>
          <w:i/>
          <w:iCs/>
        </w:rPr>
        <w:t>Acc. Chem. Res.</w:t>
      </w:r>
      <w:r>
        <w:t xml:space="preserve"> </w:t>
      </w:r>
      <w:r>
        <w:rPr>
          <w:b/>
          <w:bCs/>
        </w:rPr>
        <w:t>2016</w:t>
      </w:r>
      <w:r>
        <w:t xml:space="preserve">, </w:t>
      </w:r>
      <w:r>
        <w:rPr>
          <w:i/>
          <w:iCs/>
        </w:rPr>
        <w:t>49</w:t>
      </w:r>
      <w:r>
        <w:t xml:space="preserve"> (6), 1242–1249. https://doi.org/10.1021/acs.accounts.6b00151.</w:t>
      </w:r>
    </w:p>
    <w:p w14:paraId="5391D5B0" w14:textId="77777777" w:rsidR="001D529D" w:rsidRDefault="001D529D" w:rsidP="002447CE">
      <w:pPr>
        <w:pStyle w:val="TFReferencesSection"/>
      </w:pPr>
      <w:r>
        <w:t>(21)</w:t>
      </w:r>
      <w:r>
        <w:tab/>
      </w:r>
      <w:proofErr w:type="spellStart"/>
      <w:r>
        <w:t>Uehata</w:t>
      </w:r>
      <w:proofErr w:type="spellEnd"/>
      <w:r>
        <w:t xml:space="preserve">, T.; Takeuchi, O. RNA Recognition and Immunity—Innate Immune Sensing and Its Posttranscriptional Regulation Mechanisms. </w:t>
      </w:r>
      <w:r>
        <w:rPr>
          <w:i/>
          <w:iCs/>
        </w:rPr>
        <w:t>Cells</w:t>
      </w:r>
      <w:r>
        <w:t xml:space="preserve"> </w:t>
      </w:r>
      <w:r>
        <w:rPr>
          <w:b/>
          <w:bCs/>
        </w:rPr>
        <w:t>2020</w:t>
      </w:r>
      <w:r>
        <w:t xml:space="preserve">, </w:t>
      </w:r>
      <w:r>
        <w:rPr>
          <w:i/>
          <w:iCs/>
        </w:rPr>
        <w:t>9</w:t>
      </w:r>
      <w:r>
        <w:t xml:space="preserve"> (7), 1701. https://doi.org/10.3390/cells9071701.</w:t>
      </w:r>
    </w:p>
    <w:p w14:paraId="1CBFB3E1" w14:textId="77777777" w:rsidR="001D529D" w:rsidRDefault="001D529D" w:rsidP="002447CE">
      <w:pPr>
        <w:pStyle w:val="TFReferencesSection"/>
      </w:pPr>
      <w:r>
        <w:t>(22)</w:t>
      </w:r>
      <w:r>
        <w:tab/>
        <w:t xml:space="preserve">Yamagami, R.; Sieg, J. P.; Bevilacqua, P. C. Functional Roles of Chelated Magnesium Ions in RNA Folding and Function. </w:t>
      </w:r>
      <w:r>
        <w:rPr>
          <w:i/>
          <w:iCs/>
        </w:rPr>
        <w:t>Biochemistry</w:t>
      </w:r>
      <w:r>
        <w:t xml:space="preserve"> </w:t>
      </w:r>
      <w:r>
        <w:rPr>
          <w:b/>
          <w:bCs/>
        </w:rPr>
        <w:t>2021</w:t>
      </w:r>
      <w:r>
        <w:t xml:space="preserve">, </w:t>
      </w:r>
      <w:r>
        <w:rPr>
          <w:i/>
          <w:iCs/>
        </w:rPr>
        <w:t>60</w:t>
      </w:r>
      <w:r>
        <w:t xml:space="preserve"> (31), 2374–2386. https://doi.org/10.1021/acs.biochem.1c00012.</w:t>
      </w:r>
    </w:p>
    <w:p w14:paraId="01648AA5" w14:textId="77777777" w:rsidR="001D529D" w:rsidRDefault="001D529D" w:rsidP="002447CE">
      <w:pPr>
        <w:pStyle w:val="TFReferencesSection"/>
      </w:pPr>
      <w:r>
        <w:t>(23)</w:t>
      </w:r>
      <w:r>
        <w:tab/>
        <w:t xml:space="preserve">Yamagami, R.; Bingaman, J. L.; Frankel, E. A.; Bevilacqua, P. C. Cellular Conditions of Weakly Chelated Magnesium Ions Strongly Promote RNA Stability and Catalysis. </w:t>
      </w:r>
      <w:r>
        <w:rPr>
          <w:i/>
          <w:iCs/>
        </w:rPr>
        <w:t xml:space="preserve">Nat. </w:t>
      </w:r>
      <w:proofErr w:type="spellStart"/>
      <w:r>
        <w:rPr>
          <w:i/>
          <w:iCs/>
        </w:rPr>
        <w:t>Commun</w:t>
      </w:r>
      <w:proofErr w:type="spellEnd"/>
      <w:r>
        <w:rPr>
          <w:i/>
          <w:iCs/>
        </w:rPr>
        <w:t>.</w:t>
      </w:r>
      <w:r>
        <w:t xml:space="preserve"> </w:t>
      </w:r>
      <w:r>
        <w:rPr>
          <w:b/>
          <w:bCs/>
        </w:rPr>
        <w:t>2018</w:t>
      </w:r>
      <w:r>
        <w:t xml:space="preserve">, </w:t>
      </w:r>
      <w:r>
        <w:rPr>
          <w:i/>
          <w:iCs/>
        </w:rPr>
        <w:t>9</w:t>
      </w:r>
      <w:r>
        <w:t xml:space="preserve"> (1), 2149. https://doi.org/10.1038/s41467-018-04415-1.</w:t>
      </w:r>
    </w:p>
    <w:p w14:paraId="09278F7F" w14:textId="77777777" w:rsidR="001D529D" w:rsidRDefault="001D529D" w:rsidP="002447CE">
      <w:pPr>
        <w:pStyle w:val="TFReferencesSection"/>
      </w:pPr>
      <w:r>
        <w:t>(24)</w:t>
      </w:r>
      <w:r>
        <w:tab/>
        <w:t xml:space="preserve">Yamagami, R.; Huang, R.; Bevilacqua, P. C. Cellular Concentrations of Nucleotide Diphosphate-Chelated Magnesium Ions Accelerate Catalysis by RNA and DNA Enzymes. </w:t>
      </w:r>
      <w:r>
        <w:rPr>
          <w:i/>
          <w:iCs/>
        </w:rPr>
        <w:t>Biochemistry</w:t>
      </w:r>
      <w:r>
        <w:t xml:space="preserve"> </w:t>
      </w:r>
      <w:r>
        <w:rPr>
          <w:b/>
          <w:bCs/>
        </w:rPr>
        <w:t>2019</w:t>
      </w:r>
      <w:r>
        <w:t xml:space="preserve">, </w:t>
      </w:r>
      <w:r>
        <w:rPr>
          <w:i/>
          <w:iCs/>
        </w:rPr>
        <w:t>58</w:t>
      </w:r>
      <w:r>
        <w:t xml:space="preserve"> (38), 3971–3979. https://doi.org/10.1021/acs.biochem.9b00578.</w:t>
      </w:r>
    </w:p>
    <w:p w14:paraId="4DB8AD6A" w14:textId="4B85D96D" w:rsidR="001D529D" w:rsidRDefault="001D529D" w:rsidP="002447CE">
      <w:pPr>
        <w:pStyle w:val="TFReferencesSection"/>
      </w:pPr>
      <w:r>
        <w:t>(25)</w:t>
      </w:r>
      <w:r>
        <w:tab/>
      </w:r>
      <w:proofErr w:type="spellStart"/>
      <w:r>
        <w:t>Leamy</w:t>
      </w:r>
      <w:proofErr w:type="spellEnd"/>
      <w:r>
        <w:t xml:space="preserve">, K. A.; Yamagami, R.; Yennawar, N. H.; Bevilacqua, P. C. Single-Nucleotide Control of </w:t>
      </w:r>
      <w:r w:rsidR="00E800C5">
        <w:t>t</w:t>
      </w:r>
      <w:r>
        <w:t xml:space="preserve">RNA Folding Cooperativity under near-Cellular Conditions. </w:t>
      </w:r>
      <w:r>
        <w:rPr>
          <w:i/>
          <w:iCs/>
        </w:rPr>
        <w:t>Proc. Natl. Acad. Sci. U. S. A.</w:t>
      </w:r>
      <w:r>
        <w:t xml:space="preserve"> </w:t>
      </w:r>
      <w:r>
        <w:rPr>
          <w:b/>
          <w:bCs/>
        </w:rPr>
        <w:t>2019</w:t>
      </w:r>
      <w:r>
        <w:t xml:space="preserve">, </w:t>
      </w:r>
      <w:r>
        <w:rPr>
          <w:i/>
          <w:iCs/>
        </w:rPr>
        <w:t>116</w:t>
      </w:r>
      <w:r>
        <w:t xml:space="preserve"> (46), 23075–23082. https://doi.org/10.1073/pnas.1913418116.</w:t>
      </w:r>
    </w:p>
    <w:p w14:paraId="40E19C47" w14:textId="77777777" w:rsidR="001D529D" w:rsidRDefault="001D529D" w:rsidP="002447CE">
      <w:pPr>
        <w:pStyle w:val="TFReferencesSection"/>
      </w:pPr>
      <w:r>
        <w:t>(26)</w:t>
      </w:r>
      <w:r>
        <w:tab/>
        <w:t xml:space="preserve">Bennett, B. D.; Kimball, E. H.; Gao, M.; </w:t>
      </w:r>
      <w:proofErr w:type="spellStart"/>
      <w:r>
        <w:t>Osterhout</w:t>
      </w:r>
      <w:proofErr w:type="spellEnd"/>
      <w:r>
        <w:t xml:space="preserve">, R.; Van </w:t>
      </w:r>
      <w:proofErr w:type="spellStart"/>
      <w:r>
        <w:t>Dien</w:t>
      </w:r>
      <w:proofErr w:type="spellEnd"/>
      <w:r>
        <w:t xml:space="preserve">, S. J.; Rabinowitz, J. D. Absolute Metabolite </w:t>
      </w:r>
      <w:proofErr w:type="gramStart"/>
      <w:r>
        <w:t>Concentrations</w:t>
      </w:r>
      <w:proofErr w:type="gramEnd"/>
      <w:r>
        <w:t xml:space="preserve"> and Implied Enzyme Active Site Occupancy in </w:t>
      </w:r>
      <w:r>
        <w:rPr>
          <w:i/>
          <w:iCs/>
        </w:rPr>
        <w:t>Escherichia Coli</w:t>
      </w:r>
      <w:r>
        <w:t xml:space="preserve">. </w:t>
      </w:r>
      <w:r>
        <w:rPr>
          <w:i/>
          <w:iCs/>
        </w:rPr>
        <w:t>Nat. Chem. Biol.</w:t>
      </w:r>
      <w:r>
        <w:t xml:space="preserve"> </w:t>
      </w:r>
      <w:r>
        <w:rPr>
          <w:b/>
          <w:bCs/>
        </w:rPr>
        <w:t>2009</w:t>
      </w:r>
      <w:r>
        <w:t xml:space="preserve">, </w:t>
      </w:r>
      <w:r>
        <w:rPr>
          <w:i/>
          <w:iCs/>
        </w:rPr>
        <w:t>5</w:t>
      </w:r>
      <w:r>
        <w:t xml:space="preserve"> (8), 593–599. https://doi.org/10.1038/nchembio.186.</w:t>
      </w:r>
    </w:p>
    <w:p w14:paraId="2A352D01" w14:textId="77777777" w:rsidR="001D529D" w:rsidRDefault="001D529D" w:rsidP="002447CE">
      <w:pPr>
        <w:pStyle w:val="TFReferencesSection"/>
      </w:pPr>
      <w:r>
        <w:t>(27)</w:t>
      </w:r>
      <w:r>
        <w:tab/>
        <w:t xml:space="preserve">Martell, A. E.; Smith, R. M. </w:t>
      </w:r>
      <w:r>
        <w:rPr>
          <w:i/>
          <w:iCs/>
        </w:rPr>
        <w:t>Critical Stability Constants</w:t>
      </w:r>
      <w:r>
        <w:t xml:space="preserve">; </w:t>
      </w:r>
      <w:proofErr w:type="spellStart"/>
      <w:proofErr w:type="gramStart"/>
      <w:r>
        <w:t>NewYork</w:t>
      </w:r>
      <w:proofErr w:type="spellEnd"/>
      <w:r>
        <w:t> ;</w:t>
      </w:r>
      <w:proofErr w:type="gramEnd"/>
      <w:r>
        <w:t xml:space="preserve"> London : Plenum Press, 1974; Vol. V1.</w:t>
      </w:r>
    </w:p>
    <w:p w14:paraId="550C57B4" w14:textId="77777777" w:rsidR="001D529D" w:rsidRDefault="001D529D" w:rsidP="002447CE">
      <w:pPr>
        <w:pStyle w:val="TFReferencesSection"/>
      </w:pPr>
      <w:r>
        <w:t>(28)</w:t>
      </w:r>
      <w:r>
        <w:tab/>
        <w:t xml:space="preserve">Martell, A. E.; Smith, R. M. </w:t>
      </w:r>
      <w:r>
        <w:rPr>
          <w:i/>
          <w:iCs/>
        </w:rPr>
        <w:t>Critical Stability Constants</w:t>
      </w:r>
      <w:r>
        <w:t>; New York, Plenum Press, 1974; Vol. V2.</w:t>
      </w:r>
    </w:p>
    <w:p w14:paraId="558D7426" w14:textId="77777777" w:rsidR="001D529D" w:rsidRDefault="001D529D" w:rsidP="002447CE">
      <w:pPr>
        <w:pStyle w:val="TFReferencesSection"/>
      </w:pPr>
      <w:r>
        <w:t>(29)</w:t>
      </w:r>
      <w:r>
        <w:tab/>
        <w:t xml:space="preserve">Martell, A. E.; Smith, R. M. </w:t>
      </w:r>
      <w:r>
        <w:rPr>
          <w:i/>
          <w:iCs/>
        </w:rPr>
        <w:t>Critical Stability Constants</w:t>
      </w:r>
      <w:r>
        <w:t>; New York, Plenum Press, 1974; Vol. V3.</w:t>
      </w:r>
    </w:p>
    <w:p w14:paraId="2EADB4E4" w14:textId="77777777" w:rsidR="001D529D" w:rsidRDefault="001D529D" w:rsidP="002447CE">
      <w:pPr>
        <w:pStyle w:val="TFReferencesSection"/>
      </w:pPr>
      <w:r>
        <w:t>(30)</w:t>
      </w:r>
      <w:r>
        <w:tab/>
        <w:t xml:space="preserve">Martell, A. E.; Smith, R. M. </w:t>
      </w:r>
      <w:r>
        <w:rPr>
          <w:i/>
          <w:iCs/>
        </w:rPr>
        <w:t>Critical Stability Constants.</w:t>
      </w:r>
      <w:r>
        <w:t xml:space="preserve">; New </w:t>
      </w:r>
      <w:proofErr w:type="gramStart"/>
      <w:r>
        <w:t>York ;</w:t>
      </w:r>
      <w:proofErr w:type="gramEnd"/>
      <w:r>
        <w:t xml:space="preserve"> London : Plenum, 1982; Vol. V5.</w:t>
      </w:r>
    </w:p>
    <w:p w14:paraId="5901558F" w14:textId="77777777" w:rsidR="001D529D" w:rsidRDefault="001D529D" w:rsidP="002447CE">
      <w:pPr>
        <w:pStyle w:val="TFReferencesSection"/>
      </w:pPr>
      <w:r>
        <w:t>(31)</w:t>
      </w:r>
      <w:r>
        <w:tab/>
        <w:t xml:space="preserve">Smith, R. M. (Robert M.; Martell, A. E. </w:t>
      </w:r>
      <w:r>
        <w:rPr>
          <w:i/>
          <w:iCs/>
        </w:rPr>
        <w:t>Critical Stability Constants</w:t>
      </w:r>
      <w:r>
        <w:t xml:space="preserve">; New </w:t>
      </w:r>
      <w:proofErr w:type="gramStart"/>
      <w:r>
        <w:t>York ;</w:t>
      </w:r>
      <w:proofErr w:type="gramEnd"/>
      <w:r>
        <w:t xml:space="preserve"> London : Plenum, 1989; Vol. V6.</w:t>
      </w:r>
    </w:p>
    <w:p w14:paraId="233C3AC6" w14:textId="77777777" w:rsidR="001D529D" w:rsidRDefault="001D529D" w:rsidP="002447CE">
      <w:pPr>
        <w:pStyle w:val="TFReferencesSection"/>
      </w:pPr>
      <w:r>
        <w:t>(32)</w:t>
      </w:r>
      <w:r>
        <w:tab/>
        <w:t xml:space="preserve">Berthon, G. Critical evaluation of the stability constants of metal complexes of amino acids with polar side chains (Technical Report). </w:t>
      </w:r>
      <w:r>
        <w:rPr>
          <w:i/>
          <w:iCs/>
        </w:rPr>
        <w:t>Pure Appl. Chem.</w:t>
      </w:r>
      <w:r>
        <w:t xml:space="preserve"> </w:t>
      </w:r>
      <w:r>
        <w:rPr>
          <w:b/>
          <w:bCs/>
        </w:rPr>
        <w:t>1995</w:t>
      </w:r>
      <w:r>
        <w:t xml:space="preserve">, </w:t>
      </w:r>
      <w:r>
        <w:rPr>
          <w:i/>
          <w:iCs/>
        </w:rPr>
        <w:t>67</w:t>
      </w:r>
      <w:r>
        <w:t xml:space="preserve"> (7), 1117–1240. https://doi.org/10.1351/pac199567071117.</w:t>
      </w:r>
    </w:p>
    <w:p w14:paraId="58A78004" w14:textId="77777777" w:rsidR="001D529D" w:rsidRDefault="001D529D" w:rsidP="002447CE">
      <w:pPr>
        <w:pStyle w:val="TFReferencesSection"/>
      </w:pPr>
      <w:r>
        <w:t>(33)</w:t>
      </w:r>
      <w:r>
        <w:tab/>
        <w:t xml:space="preserve">Martell, A. E.; Smith, R. M. </w:t>
      </w:r>
      <w:r>
        <w:rPr>
          <w:i/>
          <w:iCs/>
        </w:rPr>
        <w:t>NIST46 Critically Selected Stability Constants of Metal Complexes</w:t>
      </w:r>
      <w:r>
        <w:t>. NIST. https://www.nist.gov/srd/nist46 (accessed 2021-05-25).</w:t>
      </w:r>
    </w:p>
    <w:p w14:paraId="2CE6FB3C" w14:textId="77777777" w:rsidR="001D529D" w:rsidRDefault="001D529D" w:rsidP="002447CE">
      <w:pPr>
        <w:pStyle w:val="TFReferencesSection"/>
      </w:pPr>
      <w:r>
        <w:t>(34)</w:t>
      </w:r>
      <w:r>
        <w:tab/>
      </w:r>
      <w:proofErr w:type="spellStart"/>
      <w:r>
        <w:t>Grilley</w:t>
      </w:r>
      <w:proofErr w:type="spellEnd"/>
      <w:r>
        <w:t xml:space="preserve">, D.; Soto, A. M.; Draper, D. E. Chapter 3 Direct Quantitation of Mg2+‐RNA Interactions by Use of a Fluorescent Dye. In </w:t>
      </w:r>
      <w:r>
        <w:rPr>
          <w:i/>
          <w:iCs/>
        </w:rPr>
        <w:t>Methods in Enzymology</w:t>
      </w:r>
      <w:r>
        <w:t xml:space="preserve">; </w:t>
      </w:r>
      <w:proofErr w:type="spellStart"/>
      <w:r>
        <w:t>Biothermodynamics</w:t>
      </w:r>
      <w:proofErr w:type="spellEnd"/>
      <w:r>
        <w:t>, Part A; Academic Press, 2009; Vol. 455, pp 71–94. https://doi.org/10.1016/S0076-6879(08)04203-1.</w:t>
      </w:r>
    </w:p>
    <w:p w14:paraId="34410836" w14:textId="77777777" w:rsidR="001D529D" w:rsidRDefault="001D529D" w:rsidP="002447CE">
      <w:pPr>
        <w:pStyle w:val="TFReferencesSection"/>
      </w:pPr>
      <w:r>
        <w:t>(35)</w:t>
      </w:r>
      <w:r>
        <w:tab/>
        <w:t xml:space="preserve">Puglisi, J. D.; Tinoco, I. [22] Absorbance Melting Curves of RNA. In </w:t>
      </w:r>
      <w:r>
        <w:rPr>
          <w:i/>
          <w:iCs/>
        </w:rPr>
        <w:t>Methods in Enzymology</w:t>
      </w:r>
      <w:r>
        <w:t>; RNA Processing Part A: General Methods; Academic Press, 1989; Vol. 180, pp 304–325. https://doi.org/10.1016/0076-6879(89)80108-9.</w:t>
      </w:r>
    </w:p>
    <w:p w14:paraId="3DE4CA2C" w14:textId="085B5103" w:rsidR="001D529D" w:rsidRDefault="001D529D" w:rsidP="002447CE">
      <w:pPr>
        <w:pStyle w:val="TFReferencesSection"/>
      </w:pPr>
      <w:r>
        <w:t>(36)</w:t>
      </w:r>
      <w:r>
        <w:tab/>
        <w:t xml:space="preserve">Xia, T.; </w:t>
      </w:r>
      <w:proofErr w:type="spellStart"/>
      <w:r>
        <w:t>SantaLucia</w:t>
      </w:r>
      <w:proofErr w:type="spellEnd"/>
      <w:r>
        <w:t xml:space="preserve">, J.; Burkard, M. E.; </w:t>
      </w:r>
      <w:proofErr w:type="spellStart"/>
      <w:r>
        <w:t>Kierzek</w:t>
      </w:r>
      <w:proofErr w:type="spellEnd"/>
      <w:r>
        <w:t xml:space="preserve">, R.; Schroeder, S. J.; Jiao, X.; Cox, C.; Turner, D. H. Thermodynamic Parameters for an Expanded Nearest-Neighbor Model for Formation of RNA Duplexes with Watson−Crick Base Pairs. </w:t>
      </w:r>
      <w:r>
        <w:rPr>
          <w:i/>
          <w:iCs/>
        </w:rPr>
        <w:t>Biochemistry</w:t>
      </w:r>
      <w:r>
        <w:t xml:space="preserve"> </w:t>
      </w:r>
      <w:r>
        <w:rPr>
          <w:b/>
          <w:bCs/>
        </w:rPr>
        <w:t>1998</w:t>
      </w:r>
      <w:r>
        <w:t xml:space="preserve">, </w:t>
      </w:r>
      <w:r>
        <w:rPr>
          <w:i/>
          <w:iCs/>
        </w:rPr>
        <w:t>37</w:t>
      </w:r>
      <w:r>
        <w:t xml:space="preserve"> (42), 14719–14735. https://doi.org/10.1021/bi9809425.</w:t>
      </w:r>
    </w:p>
    <w:p w14:paraId="0D2CC990" w14:textId="77777777" w:rsidR="001D529D" w:rsidRDefault="001D529D" w:rsidP="002447CE">
      <w:pPr>
        <w:pStyle w:val="TFReferencesSection"/>
      </w:pPr>
      <w:r>
        <w:t>(37)</w:t>
      </w:r>
      <w:r>
        <w:tab/>
        <w:t xml:space="preserve">Liu, B.; Shankar, N.; Turner, D. H. Fluorescence Competition Assay Measurements of Free Energy Changes for RNA Pseudoknots. </w:t>
      </w:r>
      <w:r>
        <w:rPr>
          <w:i/>
          <w:iCs/>
        </w:rPr>
        <w:t>Biochemistry</w:t>
      </w:r>
      <w:r>
        <w:t xml:space="preserve"> </w:t>
      </w:r>
      <w:r>
        <w:rPr>
          <w:b/>
          <w:bCs/>
        </w:rPr>
        <w:t>2010</w:t>
      </w:r>
      <w:r>
        <w:t xml:space="preserve">, </w:t>
      </w:r>
      <w:r>
        <w:rPr>
          <w:i/>
          <w:iCs/>
        </w:rPr>
        <w:t>49</w:t>
      </w:r>
      <w:r>
        <w:t xml:space="preserve"> (3), 623–634. https://doi.org/10.1021/bi901541j.</w:t>
      </w:r>
    </w:p>
    <w:p w14:paraId="0A3D490C" w14:textId="77777777" w:rsidR="001D529D" w:rsidRDefault="001D529D" w:rsidP="002447CE">
      <w:pPr>
        <w:pStyle w:val="TFReferencesSection"/>
      </w:pPr>
      <w:r>
        <w:t>(38)</w:t>
      </w:r>
      <w:r>
        <w:tab/>
        <w:t xml:space="preserve">Liu, B.; Diamond, J. M.; Mathews, D. H.; Turner, D. H. Fluorescence Competition and Optical Melting Measurements of RNA Three-Way Multibranch Loops Provide a Revised Model for Thermodynamic Parameters. </w:t>
      </w:r>
      <w:r>
        <w:rPr>
          <w:i/>
          <w:iCs/>
        </w:rPr>
        <w:t>Biochemistry</w:t>
      </w:r>
      <w:r>
        <w:t xml:space="preserve"> </w:t>
      </w:r>
      <w:r>
        <w:rPr>
          <w:b/>
          <w:bCs/>
        </w:rPr>
        <w:t>2011</w:t>
      </w:r>
      <w:r>
        <w:t xml:space="preserve">, </w:t>
      </w:r>
      <w:r>
        <w:rPr>
          <w:i/>
          <w:iCs/>
        </w:rPr>
        <w:t>50</w:t>
      </w:r>
      <w:r>
        <w:t xml:space="preserve"> (5), 640–653. https://doi.org/10.1021/bi101470n.</w:t>
      </w:r>
    </w:p>
    <w:p w14:paraId="6C27F985" w14:textId="77777777" w:rsidR="001D529D" w:rsidRDefault="001D529D" w:rsidP="002447CE">
      <w:pPr>
        <w:pStyle w:val="TFReferencesSection"/>
      </w:pPr>
      <w:r>
        <w:t>(39)</w:t>
      </w:r>
      <w:r>
        <w:tab/>
        <w:t xml:space="preserve">You, Y.; </w:t>
      </w:r>
      <w:proofErr w:type="spellStart"/>
      <w:r>
        <w:t>Tataurov</w:t>
      </w:r>
      <w:proofErr w:type="spellEnd"/>
      <w:r>
        <w:t xml:space="preserve">, A. V.; </w:t>
      </w:r>
      <w:proofErr w:type="spellStart"/>
      <w:r>
        <w:t>Owczarzy</w:t>
      </w:r>
      <w:proofErr w:type="spellEnd"/>
      <w:r>
        <w:t xml:space="preserve">, R. Measuring Thermodynamic Details of DNA Hybridization Using Fluorescence. </w:t>
      </w:r>
      <w:r>
        <w:rPr>
          <w:i/>
          <w:iCs/>
        </w:rPr>
        <w:t>Biopolymers</w:t>
      </w:r>
      <w:r>
        <w:t xml:space="preserve"> </w:t>
      </w:r>
      <w:r>
        <w:rPr>
          <w:b/>
          <w:bCs/>
        </w:rPr>
        <w:t>2011</w:t>
      </w:r>
      <w:r>
        <w:t xml:space="preserve">, </w:t>
      </w:r>
      <w:r>
        <w:rPr>
          <w:i/>
          <w:iCs/>
        </w:rPr>
        <w:t>95</w:t>
      </w:r>
      <w:r>
        <w:t xml:space="preserve"> (7), 472–486. https://doi.org/10.1002/bip.21615.</w:t>
      </w:r>
    </w:p>
    <w:p w14:paraId="549C4AF1" w14:textId="77777777" w:rsidR="001D529D" w:rsidRDefault="001D529D" w:rsidP="002447CE">
      <w:pPr>
        <w:pStyle w:val="TFReferencesSection"/>
      </w:pPr>
      <w:r>
        <w:t>(40)</w:t>
      </w:r>
      <w:r>
        <w:tab/>
      </w:r>
      <w:proofErr w:type="spellStart"/>
      <w:r>
        <w:t>Adamala</w:t>
      </w:r>
      <w:proofErr w:type="spellEnd"/>
      <w:r>
        <w:t xml:space="preserve">, K.; </w:t>
      </w:r>
      <w:proofErr w:type="spellStart"/>
      <w:r>
        <w:t>Szostak</w:t>
      </w:r>
      <w:proofErr w:type="spellEnd"/>
      <w:r>
        <w:t xml:space="preserve">, J. W. Non-Enzymatic Template-Directed RNA Synthesis inside Model Protocells. </w:t>
      </w:r>
      <w:r>
        <w:rPr>
          <w:i/>
          <w:iCs/>
        </w:rPr>
        <w:t>Science</w:t>
      </w:r>
      <w:r>
        <w:t xml:space="preserve"> </w:t>
      </w:r>
      <w:r>
        <w:rPr>
          <w:b/>
          <w:bCs/>
        </w:rPr>
        <w:t>2013</w:t>
      </w:r>
      <w:r>
        <w:t xml:space="preserve">, </w:t>
      </w:r>
      <w:r>
        <w:rPr>
          <w:i/>
          <w:iCs/>
        </w:rPr>
        <w:t>342</w:t>
      </w:r>
      <w:r>
        <w:t xml:space="preserve"> (6162), 1098–1100. https://doi.org/10.1126/science.1241888.</w:t>
      </w:r>
    </w:p>
    <w:p w14:paraId="0AF3E17C" w14:textId="77777777" w:rsidR="001D529D" w:rsidRDefault="001D529D" w:rsidP="002447CE">
      <w:pPr>
        <w:pStyle w:val="TFReferencesSection"/>
      </w:pPr>
      <w:r>
        <w:t>(41)</w:t>
      </w:r>
      <w:r>
        <w:tab/>
        <w:t xml:space="preserve">Soukup, G. A.; Breaker, R. R. Relationship between </w:t>
      </w:r>
      <w:proofErr w:type="spellStart"/>
      <w:r>
        <w:t>Internucleotide</w:t>
      </w:r>
      <w:proofErr w:type="spellEnd"/>
      <w:r>
        <w:t xml:space="preserve"> Linkage </w:t>
      </w:r>
      <w:proofErr w:type="gramStart"/>
      <w:r>
        <w:t>Geometry</w:t>
      </w:r>
      <w:proofErr w:type="gramEnd"/>
      <w:r>
        <w:t xml:space="preserve"> and the Stability of RNA. </w:t>
      </w:r>
      <w:r>
        <w:rPr>
          <w:i/>
          <w:iCs/>
        </w:rPr>
        <w:t>RNA</w:t>
      </w:r>
      <w:r>
        <w:t xml:space="preserve"> </w:t>
      </w:r>
      <w:r>
        <w:rPr>
          <w:b/>
          <w:bCs/>
        </w:rPr>
        <w:t>1999</w:t>
      </w:r>
      <w:r>
        <w:t xml:space="preserve">, </w:t>
      </w:r>
      <w:r>
        <w:rPr>
          <w:i/>
          <w:iCs/>
        </w:rPr>
        <w:t>5</w:t>
      </w:r>
      <w:r>
        <w:t xml:space="preserve"> (10), 1308–1325.</w:t>
      </w:r>
    </w:p>
    <w:p w14:paraId="491E1508" w14:textId="77777777" w:rsidR="001D529D" w:rsidRDefault="001D529D" w:rsidP="002447CE">
      <w:pPr>
        <w:pStyle w:val="TFReferencesSection"/>
      </w:pPr>
      <w:r>
        <w:t>(42)</w:t>
      </w:r>
      <w:r>
        <w:tab/>
        <w:t xml:space="preserve">Mandal, M.; Boese, B.; Barrick, J. E.; Winkler, W. C.; Breaker, R. R. Riboswitches Control Fundamental Biochemical Pathways in Bacillus Subtilis and Other Bacteria. </w:t>
      </w:r>
      <w:r>
        <w:rPr>
          <w:i/>
          <w:iCs/>
        </w:rPr>
        <w:t>Cell</w:t>
      </w:r>
      <w:r>
        <w:t xml:space="preserve"> </w:t>
      </w:r>
      <w:r>
        <w:rPr>
          <w:b/>
          <w:bCs/>
        </w:rPr>
        <w:t>2003</w:t>
      </w:r>
      <w:r>
        <w:t xml:space="preserve">, </w:t>
      </w:r>
      <w:r>
        <w:rPr>
          <w:i/>
          <w:iCs/>
        </w:rPr>
        <w:t>113</w:t>
      </w:r>
      <w:r>
        <w:t xml:space="preserve"> (5), 577–586. https://doi.org/10.1016/S0092-8674(03)00391-X.</w:t>
      </w:r>
    </w:p>
    <w:p w14:paraId="2219BC95" w14:textId="77777777" w:rsidR="001D529D" w:rsidRDefault="001D529D" w:rsidP="002447CE">
      <w:pPr>
        <w:pStyle w:val="TFReferencesSection"/>
      </w:pPr>
      <w:r>
        <w:t>(43)</w:t>
      </w:r>
      <w:r>
        <w:tab/>
        <w:t xml:space="preserve">Batey, R. T.; Gilbert, S. D.; </w:t>
      </w:r>
      <w:proofErr w:type="spellStart"/>
      <w:r>
        <w:t>Montange</w:t>
      </w:r>
      <w:proofErr w:type="spellEnd"/>
      <w:r>
        <w:t xml:space="preserve">, R. K. Structure of a Natural Guanine-Responsive Riboswitch Complexed with the Metabolite Hypoxanthine. </w:t>
      </w:r>
      <w:r>
        <w:rPr>
          <w:i/>
          <w:iCs/>
        </w:rPr>
        <w:t>Nature</w:t>
      </w:r>
      <w:r>
        <w:t xml:space="preserve"> </w:t>
      </w:r>
      <w:r>
        <w:rPr>
          <w:b/>
          <w:bCs/>
        </w:rPr>
        <w:t>2004</w:t>
      </w:r>
      <w:r>
        <w:t xml:space="preserve">, </w:t>
      </w:r>
      <w:r>
        <w:rPr>
          <w:i/>
          <w:iCs/>
        </w:rPr>
        <w:t>432</w:t>
      </w:r>
      <w:r>
        <w:t xml:space="preserve"> (7015), 411. https://doi.org/10.1038/nature03037.</w:t>
      </w:r>
    </w:p>
    <w:p w14:paraId="50647074" w14:textId="77777777" w:rsidR="001D529D" w:rsidRDefault="001D529D" w:rsidP="002447CE">
      <w:pPr>
        <w:pStyle w:val="TFReferencesSection"/>
      </w:pPr>
      <w:r>
        <w:t>(44)</w:t>
      </w:r>
      <w:r>
        <w:tab/>
        <w:t xml:space="preserve">Gilbert, S. D.; Love, C. E.; Edwards, A. L.; Batey, R. T. Mutational Analysis of the Purine Riboswitch Aptamer Domain </w:t>
      </w:r>
      <w:r>
        <w:rPr>
          <w:vertAlign w:val="superscript"/>
        </w:rPr>
        <w:t>†</w:t>
      </w:r>
      <w:r>
        <w:t xml:space="preserve">. </w:t>
      </w:r>
      <w:r>
        <w:rPr>
          <w:i/>
          <w:iCs/>
        </w:rPr>
        <w:t>Biochemistry</w:t>
      </w:r>
      <w:r>
        <w:t xml:space="preserve"> </w:t>
      </w:r>
      <w:r>
        <w:rPr>
          <w:b/>
          <w:bCs/>
        </w:rPr>
        <w:t>2007</w:t>
      </w:r>
      <w:r>
        <w:t xml:space="preserve">, </w:t>
      </w:r>
      <w:r>
        <w:rPr>
          <w:i/>
          <w:iCs/>
        </w:rPr>
        <w:t>46</w:t>
      </w:r>
      <w:r>
        <w:t xml:space="preserve"> (46), 13297–13309. https://doi.org/10.1021/bi700410g.</w:t>
      </w:r>
    </w:p>
    <w:p w14:paraId="383AE131" w14:textId="77777777" w:rsidR="001D529D" w:rsidRDefault="001D529D" w:rsidP="002447CE">
      <w:pPr>
        <w:pStyle w:val="TFReferencesSection"/>
      </w:pPr>
      <w:r>
        <w:t>(45)</w:t>
      </w:r>
      <w:r>
        <w:tab/>
        <w:t xml:space="preserve">Poudyal, R. R.; Sieg, J. P.; </w:t>
      </w:r>
      <w:proofErr w:type="spellStart"/>
      <w:r>
        <w:t>Portz</w:t>
      </w:r>
      <w:proofErr w:type="spellEnd"/>
      <w:r>
        <w:t xml:space="preserve">, B.; Keating, C. D.; Bevilacqua, P. C. RNA Sequence and Structure Control Assembly and Function of RNA Condensates. </w:t>
      </w:r>
      <w:r>
        <w:rPr>
          <w:i/>
          <w:iCs/>
        </w:rPr>
        <w:t>RNA</w:t>
      </w:r>
      <w:r>
        <w:t xml:space="preserve"> </w:t>
      </w:r>
      <w:r>
        <w:rPr>
          <w:b/>
          <w:bCs/>
        </w:rPr>
        <w:t>2021</w:t>
      </w:r>
      <w:r>
        <w:t xml:space="preserve">, </w:t>
      </w:r>
      <w:r>
        <w:rPr>
          <w:i/>
          <w:iCs/>
        </w:rPr>
        <w:t>27</w:t>
      </w:r>
      <w:r>
        <w:t xml:space="preserve"> (12), 1589–1601. https://doi.org/10.1261/rna.078875.121.</w:t>
      </w:r>
    </w:p>
    <w:p w14:paraId="45DDE07A" w14:textId="77777777" w:rsidR="001D529D" w:rsidRDefault="001D529D" w:rsidP="002447CE">
      <w:pPr>
        <w:pStyle w:val="TFReferencesSection"/>
      </w:pPr>
      <w:r>
        <w:t>(46)</w:t>
      </w:r>
      <w:r>
        <w:tab/>
        <w:t xml:space="preserve">Knight, C. J.; Hub, J. S. </w:t>
      </w:r>
      <w:proofErr w:type="spellStart"/>
      <w:r>
        <w:t>WAXSiS</w:t>
      </w:r>
      <w:proofErr w:type="spellEnd"/>
      <w:r>
        <w:t xml:space="preserve">: A Web Server for the Calculation of SAXS/WAXS Curves Based on Explicit-Solvent Molecular Dynamics. </w:t>
      </w:r>
      <w:r>
        <w:rPr>
          <w:i/>
          <w:iCs/>
        </w:rPr>
        <w:t>Nucleic Acids Res.</w:t>
      </w:r>
      <w:r>
        <w:t xml:space="preserve"> </w:t>
      </w:r>
      <w:r>
        <w:rPr>
          <w:b/>
          <w:bCs/>
        </w:rPr>
        <w:t>2015</w:t>
      </w:r>
      <w:r>
        <w:t xml:space="preserve">, </w:t>
      </w:r>
      <w:r>
        <w:rPr>
          <w:i/>
          <w:iCs/>
        </w:rPr>
        <w:t>43</w:t>
      </w:r>
      <w:r>
        <w:t xml:space="preserve"> (W1), W225–W230. https://doi.org/10.1093/nar/gkv309.</w:t>
      </w:r>
    </w:p>
    <w:p w14:paraId="6BF993B1" w14:textId="77777777" w:rsidR="001D529D" w:rsidRDefault="001D529D" w:rsidP="002447CE">
      <w:pPr>
        <w:pStyle w:val="TFReferencesSection"/>
      </w:pPr>
      <w:r>
        <w:lastRenderedPageBreak/>
        <w:t>(47)</w:t>
      </w:r>
      <w:r>
        <w:tab/>
        <w:t xml:space="preserve">Grant, T. D. Ab Initio Electron Density Determination Directly from Solution Scattering Data. </w:t>
      </w:r>
      <w:r>
        <w:rPr>
          <w:i/>
          <w:iCs/>
        </w:rPr>
        <w:t>Nat. Methods</w:t>
      </w:r>
      <w:r>
        <w:t xml:space="preserve"> </w:t>
      </w:r>
      <w:r>
        <w:rPr>
          <w:b/>
          <w:bCs/>
        </w:rPr>
        <w:t>2018</w:t>
      </w:r>
      <w:r>
        <w:t xml:space="preserve">, </w:t>
      </w:r>
      <w:r>
        <w:rPr>
          <w:i/>
          <w:iCs/>
        </w:rPr>
        <w:t>15</w:t>
      </w:r>
      <w:r>
        <w:t xml:space="preserve"> (3), 191–193. https://doi.org/10.1038/nmeth.4581.</w:t>
      </w:r>
    </w:p>
    <w:p w14:paraId="60A3D24D" w14:textId="77777777" w:rsidR="001D529D" w:rsidRDefault="001D529D" w:rsidP="002447CE">
      <w:pPr>
        <w:pStyle w:val="TFReferencesSection"/>
      </w:pPr>
      <w:r>
        <w:t>(48)</w:t>
      </w:r>
      <w:r>
        <w:tab/>
        <w:t xml:space="preserve">Chen, J.-H.; </w:t>
      </w:r>
      <w:proofErr w:type="spellStart"/>
      <w:r>
        <w:t>Yajima</w:t>
      </w:r>
      <w:proofErr w:type="spellEnd"/>
      <w:r>
        <w:t xml:space="preserve">, R.; </w:t>
      </w:r>
      <w:proofErr w:type="spellStart"/>
      <w:r>
        <w:t>Chadalavada</w:t>
      </w:r>
      <w:proofErr w:type="spellEnd"/>
      <w:r>
        <w:t xml:space="preserve">, D. M.; Chase, E.; Bevilacqua, P. C.; Golden, B. L. A 1.9 Å Crystal Structure of the HDV Ribozyme </w:t>
      </w:r>
      <w:proofErr w:type="spellStart"/>
      <w:r>
        <w:t>Precleavage</w:t>
      </w:r>
      <w:proofErr w:type="spellEnd"/>
      <w:r>
        <w:t xml:space="preserve"> Suggests Both Lewis Acid and General Acid Mechanisms Contribute to Phosphodiester Cleavage. </w:t>
      </w:r>
      <w:r>
        <w:rPr>
          <w:i/>
          <w:iCs/>
        </w:rPr>
        <w:t>Biochemistry</w:t>
      </w:r>
      <w:r>
        <w:t xml:space="preserve"> </w:t>
      </w:r>
      <w:r>
        <w:rPr>
          <w:b/>
          <w:bCs/>
        </w:rPr>
        <w:t>2010</w:t>
      </w:r>
      <w:r>
        <w:t xml:space="preserve">, </w:t>
      </w:r>
      <w:r>
        <w:rPr>
          <w:i/>
          <w:iCs/>
        </w:rPr>
        <w:t>49</w:t>
      </w:r>
      <w:r>
        <w:t xml:space="preserve"> (31), 6508–6518. https://doi.org/10.1021/bi100670p.</w:t>
      </w:r>
    </w:p>
    <w:p w14:paraId="07C7CE7C" w14:textId="77777777" w:rsidR="001D529D" w:rsidRDefault="001D529D" w:rsidP="002447CE">
      <w:pPr>
        <w:pStyle w:val="TFReferencesSection"/>
      </w:pPr>
      <w:r>
        <w:t>(49)</w:t>
      </w:r>
      <w:r>
        <w:tab/>
      </w:r>
      <w:proofErr w:type="spellStart"/>
      <w:r>
        <w:t>Chadalavada</w:t>
      </w:r>
      <w:proofErr w:type="spellEnd"/>
      <w:r>
        <w:t xml:space="preserve">, D. M.; Gratton, E. A.; Bevilacqua, P. C. The Human HDV-like </w:t>
      </w:r>
      <w:r>
        <w:rPr>
          <w:i/>
          <w:iCs/>
        </w:rPr>
        <w:t>CPEB3</w:t>
      </w:r>
      <w:r>
        <w:t xml:space="preserve"> Ribozyme Is Intrinsically Fast-Reacting. </w:t>
      </w:r>
      <w:r>
        <w:rPr>
          <w:i/>
          <w:iCs/>
        </w:rPr>
        <w:t>Biochemistry</w:t>
      </w:r>
      <w:r>
        <w:t xml:space="preserve"> </w:t>
      </w:r>
      <w:r>
        <w:rPr>
          <w:b/>
          <w:bCs/>
        </w:rPr>
        <w:t>2010</w:t>
      </w:r>
      <w:r>
        <w:t xml:space="preserve">, </w:t>
      </w:r>
      <w:r>
        <w:rPr>
          <w:i/>
          <w:iCs/>
        </w:rPr>
        <w:t>49</w:t>
      </w:r>
      <w:r>
        <w:t xml:space="preserve"> (25), 5321–5330. https://doi.org/10.1021/bi100434c.</w:t>
      </w:r>
    </w:p>
    <w:p w14:paraId="17491DDA" w14:textId="77777777" w:rsidR="001D529D" w:rsidRDefault="001D529D" w:rsidP="002447CE">
      <w:pPr>
        <w:pStyle w:val="TFReferencesSection"/>
      </w:pPr>
      <w:r>
        <w:t>(50)</w:t>
      </w:r>
      <w:r>
        <w:tab/>
      </w:r>
      <w:proofErr w:type="spellStart"/>
      <w:r>
        <w:t>Robertus</w:t>
      </w:r>
      <w:proofErr w:type="spellEnd"/>
      <w:r>
        <w:t xml:space="preserve">, J. D.; Ladner, J. E.; Finch, J. T.; Rhodes, D.; Brown, R. S.; Clark, B. F. C.; Klug, A. Structure of Yeast Phenylalanine TRNA at 3 Å Resolution. </w:t>
      </w:r>
      <w:r>
        <w:rPr>
          <w:i/>
          <w:iCs/>
        </w:rPr>
        <w:t>Nature</w:t>
      </w:r>
      <w:r>
        <w:t xml:space="preserve"> </w:t>
      </w:r>
      <w:r>
        <w:rPr>
          <w:b/>
          <w:bCs/>
        </w:rPr>
        <w:t>1974</w:t>
      </w:r>
      <w:r>
        <w:t xml:space="preserve">, </w:t>
      </w:r>
      <w:r>
        <w:rPr>
          <w:i/>
          <w:iCs/>
        </w:rPr>
        <w:t>250</w:t>
      </w:r>
      <w:r>
        <w:t xml:space="preserve"> (5467), 546–551. https://doi.org/10.1038/250546a0.</w:t>
      </w:r>
    </w:p>
    <w:p w14:paraId="6B0AED83" w14:textId="77777777" w:rsidR="001D529D" w:rsidRDefault="001D529D" w:rsidP="002447CE">
      <w:pPr>
        <w:pStyle w:val="TFReferencesSection"/>
      </w:pPr>
      <w:r>
        <w:t>(51)</w:t>
      </w:r>
      <w:r>
        <w:tab/>
        <w:t xml:space="preserve">Park, J. O.; Rubin, S. A.; Xu, Y.-F.; Amador-Noguez, D.; Fan, J.; Shlomi, T.; Rabinowitz, J. D. Metabolite Concentrations, Fluxes and Free Energies Imply Efficient Enzyme Usage. </w:t>
      </w:r>
      <w:r>
        <w:rPr>
          <w:i/>
          <w:iCs/>
        </w:rPr>
        <w:t>Nat. Chem. Biol.</w:t>
      </w:r>
      <w:r>
        <w:t xml:space="preserve"> </w:t>
      </w:r>
      <w:r>
        <w:rPr>
          <w:b/>
          <w:bCs/>
        </w:rPr>
        <w:t>2016</w:t>
      </w:r>
      <w:r>
        <w:t xml:space="preserve">, </w:t>
      </w:r>
      <w:r>
        <w:rPr>
          <w:i/>
          <w:iCs/>
        </w:rPr>
        <w:t>12</w:t>
      </w:r>
      <w:r>
        <w:t xml:space="preserve"> (7), 482–489. https://doi.org/10.1038/nchembio.2077.</w:t>
      </w:r>
    </w:p>
    <w:p w14:paraId="1D46B912" w14:textId="77777777" w:rsidR="001D529D" w:rsidRDefault="001D529D" w:rsidP="002447CE">
      <w:pPr>
        <w:pStyle w:val="TFReferencesSection"/>
      </w:pPr>
      <w:r>
        <w:t>(52)</w:t>
      </w:r>
      <w:r>
        <w:tab/>
      </w:r>
      <w:proofErr w:type="spellStart"/>
      <w:r>
        <w:t>Klosin</w:t>
      </w:r>
      <w:proofErr w:type="spellEnd"/>
      <w:r>
        <w:t xml:space="preserve">, A.; </w:t>
      </w:r>
      <w:proofErr w:type="spellStart"/>
      <w:r>
        <w:t>Oltsch</w:t>
      </w:r>
      <w:proofErr w:type="spellEnd"/>
      <w:r>
        <w:t xml:space="preserve">, F.; Harmon, T.; </w:t>
      </w:r>
      <w:proofErr w:type="spellStart"/>
      <w:r>
        <w:t>Honigmann</w:t>
      </w:r>
      <w:proofErr w:type="spellEnd"/>
      <w:r>
        <w:t xml:space="preserve">, A.; </w:t>
      </w:r>
      <w:proofErr w:type="spellStart"/>
      <w:r>
        <w:t>Jülicher</w:t>
      </w:r>
      <w:proofErr w:type="spellEnd"/>
      <w:r>
        <w:t xml:space="preserve">, F.; Hyman, A. A.; </w:t>
      </w:r>
      <w:proofErr w:type="spellStart"/>
      <w:r>
        <w:t>Zechner</w:t>
      </w:r>
      <w:proofErr w:type="spellEnd"/>
      <w:r>
        <w:t xml:space="preserve">, C. Phase Separation Provides a Mechanism to Reduce Noise in Cells. </w:t>
      </w:r>
      <w:r>
        <w:rPr>
          <w:i/>
          <w:iCs/>
        </w:rPr>
        <w:t>Science</w:t>
      </w:r>
      <w:r>
        <w:t xml:space="preserve"> </w:t>
      </w:r>
      <w:r>
        <w:rPr>
          <w:b/>
          <w:bCs/>
        </w:rPr>
        <w:t>2020</w:t>
      </w:r>
      <w:r>
        <w:t xml:space="preserve">, </w:t>
      </w:r>
      <w:r>
        <w:rPr>
          <w:i/>
          <w:iCs/>
        </w:rPr>
        <w:t>367</w:t>
      </w:r>
      <w:r>
        <w:t xml:space="preserve"> (6476), 464–468. https://doi.org/10.1126/science.aav6691.</w:t>
      </w:r>
    </w:p>
    <w:p w14:paraId="3D36B265" w14:textId="77777777" w:rsidR="001D529D" w:rsidRDefault="001D529D" w:rsidP="002447CE">
      <w:pPr>
        <w:pStyle w:val="TFReferencesSection"/>
      </w:pPr>
      <w:r>
        <w:t>(53)</w:t>
      </w:r>
      <w:r>
        <w:tab/>
      </w:r>
      <w:proofErr w:type="spellStart"/>
      <w:r>
        <w:t>Riback</w:t>
      </w:r>
      <w:proofErr w:type="spellEnd"/>
      <w:r>
        <w:t xml:space="preserve">, J. A.; Zhu, L.; </w:t>
      </w:r>
      <w:proofErr w:type="spellStart"/>
      <w:r>
        <w:t>Ferrolino</w:t>
      </w:r>
      <w:proofErr w:type="spellEnd"/>
      <w:r>
        <w:t xml:space="preserve">, M. C.; Tolbert, M.; </w:t>
      </w:r>
      <w:proofErr w:type="spellStart"/>
      <w:r>
        <w:t>Mitrea</w:t>
      </w:r>
      <w:proofErr w:type="spellEnd"/>
      <w:r>
        <w:t xml:space="preserve">, D. M.; Sanders, D. W.; Wei, M.-T.; </w:t>
      </w:r>
      <w:proofErr w:type="spellStart"/>
      <w:r>
        <w:t>Kriwacki</w:t>
      </w:r>
      <w:proofErr w:type="spellEnd"/>
      <w:r>
        <w:t xml:space="preserve">, R. W.; </w:t>
      </w:r>
      <w:proofErr w:type="spellStart"/>
      <w:r>
        <w:t>Brangwynne</w:t>
      </w:r>
      <w:proofErr w:type="spellEnd"/>
      <w:r>
        <w:t xml:space="preserve">, C. P. Composition-Dependent Thermodynamics of Intracellular </w:t>
      </w:r>
      <w:r>
        <w:t xml:space="preserve">Phase Separation. </w:t>
      </w:r>
      <w:r>
        <w:rPr>
          <w:i/>
          <w:iCs/>
        </w:rPr>
        <w:t>Nature</w:t>
      </w:r>
      <w:r>
        <w:t xml:space="preserve"> </w:t>
      </w:r>
      <w:r>
        <w:rPr>
          <w:b/>
          <w:bCs/>
        </w:rPr>
        <w:t>2020</w:t>
      </w:r>
      <w:r>
        <w:t xml:space="preserve">, </w:t>
      </w:r>
      <w:r>
        <w:rPr>
          <w:i/>
          <w:iCs/>
        </w:rPr>
        <w:t>581</w:t>
      </w:r>
      <w:r>
        <w:t xml:space="preserve"> (7807), 209–214. https://doi.org/10.1038/s41586-020-2256-2.</w:t>
      </w:r>
    </w:p>
    <w:p w14:paraId="766691C6" w14:textId="77777777" w:rsidR="001D529D" w:rsidRDefault="001D529D" w:rsidP="002447CE">
      <w:pPr>
        <w:pStyle w:val="TFReferencesSection"/>
      </w:pPr>
      <w:r>
        <w:t>(54)</w:t>
      </w:r>
      <w:r>
        <w:tab/>
        <w:t xml:space="preserve">Mitchell, D.; Russell, R. Folding Pathways of the Tetrahymena Ribozyme. </w:t>
      </w:r>
      <w:r>
        <w:rPr>
          <w:i/>
          <w:iCs/>
        </w:rPr>
        <w:t>J. Mol. Biol.</w:t>
      </w:r>
      <w:r>
        <w:t xml:space="preserve"> </w:t>
      </w:r>
      <w:r>
        <w:rPr>
          <w:b/>
          <w:bCs/>
        </w:rPr>
        <w:t>2014</w:t>
      </w:r>
      <w:r>
        <w:t xml:space="preserve">, </w:t>
      </w:r>
      <w:r>
        <w:rPr>
          <w:i/>
          <w:iCs/>
        </w:rPr>
        <w:t>426</w:t>
      </w:r>
      <w:r>
        <w:t xml:space="preserve"> (12), 2300–2312. https://doi.org/10.1016/j.jmb.2014.04.011.</w:t>
      </w:r>
    </w:p>
    <w:p w14:paraId="57F344E6" w14:textId="77777777" w:rsidR="001D529D" w:rsidRDefault="001D529D" w:rsidP="002447CE">
      <w:pPr>
        <w:pStyle w:val="TFReferencesSection"/>
      </w:pPr>
      <w:r>
        <w:t>(55)</w:t>
      </w:r>
      <w:r>
        <w:tab/>
        <w:t xml:space="preserve">Lambert, D.; Draper, D. E. Effects of Osmolytes on RNA Secondary and Tertiary Structure Stabilities and RNA-Mg2+ Interactions. </w:t>
      </w:r>
      <w:r>
        <w:rPr>
          <w:i/>
          <w:iCs/>
        </w:rPr>
        <w:t>J. Mol. Biol.</w:t>
      </w:r>
      <w:r>
        <w:t xml:space="preserve"> </w:t>
      </w:r>
      <w:r>
        <w:rPr>
          <w:b/>
          <w:bCs/>
        </w:rPr>
        <w:t>2007</w:t>
      </w:r>
      <w:r>
        <w:t xml:space="preserve">, </w:t>
      </w:r>
      <w:r>
        <w:rPr>
          <w:i/>
          <w:iCs/>
        </w:rPr>
        <w:t>370</w:t>
      </w:r>
      <w:r>
        <w:t xml:space="preserve"> (5), 993–1005. https://doi.org/10.1016/j.jmb.2007.03.080.</w:t>
      </w:r>
    </w:p>
    <w:p w14:paraId="2AA72205" w14:textId="77777777" w:rsidR="001D529D" w:rsidRDefault="001D529D" w:rsidP="002447CE">
      <w:pPr>
        <w:pStyle w:val="TFReferencesSection"/>
      </w:pPr>
      <w:r>
        <w:t>(56)</w:t>
      </w:r>
      <w:r>
        <w:tab/>
        <w:t xml:space="preserve">Pegram, L. M.; Wendorff, T.; Erdmann, R.; </w:t>
      </w:r>
      <w:proofErr w:type="spellStart"/>
      <w:r>
        <w:t>Shkel</w:t>
      </w:r>
      <w:proofErr w:type="spellEnd"/>
      <w:r>
        <w:t xml:space="preserve">, I.; </w:t>
      </w:r>
      <w:proofErr w:type="spellStart"/>
      <w:r>
        <w:t>Bellissimo</w:t>
      </w:r>
      <w:proofErr w:type="spellEnd"/>
      <w:r>
        <w:t xml:space="preserve">, D.; </w:t>
      </w:r>
      <w:proofErr w:type="spellStart"/>
      <w:r>
        <w:t>Felitsky</w:t>
      </w:r>
      <w:proofErr w:type="spellEnd"/>
      <w:r>
        <w:t xml:space="preserve">, D. J.; Record, M. T. Why Hofmeister Effects of Many Salts Favor Protein Folding but Not DNA Helix Formation. </w:t>
      </w:r>
      <w:r>
        <w:rPr>
          <w:i/>
          <w:iCs/>
        </w:rPr>
        <w:t>Proc. Natl. Acad. Sci.</w:t>
      </w:r>
      <w:r>
        <w:t xml:space="preserve"> </w:t>
      </w:r>
      <w:r>
        <w:rPr>
          <w:b/>
          <w:bCs/>
        </w:rPr>
        <w:t>2010</w:t>
      </w:r>
      <w:r>
        <w:t xml:space="preserve">, </w:t>
      </w:r>
      <w:r>
        <w:rPr>
          <w:i/>
          <w:iCs/>
        </w:rPr>
        <w:t>107</w:t>
      </w:r>
      <w:r>
        <w:t xml:space="preserve"> (17), 7716–7721. https://doi.org/10.1073/pnas.0913376107.</w:t>
      </w:r>
    </w:p>
    <w:p w14:paraId="68D0D3F5" w14:textId="77777777" w:rsidR="001D529D" w:rsidRDefault="001D529D" w:rsidP="002447CE">
      <w:pPr>
        <w:pStyle w:val="TFReferencesSection"/>
      </w:pPr>
      <w:r>
        <w:t>(57)</w:t>
      </w:r>
      <w:r>
        <w:tab/>
        <w:t xml:space="preserve">Lambert, D.; Draper, D. E. Denaturation of RNA Secondary and Tertiary Structure by Urea: Simple Unfolded State Models and Free Energy Parameters Account for Measured m-Values. </w:t>
      </w:r>
      <w:r>
        <w:rPr>
          <w:i/>
          <w:iCs/>
        </w:rPr>
        <w:t>Biochemistry</w:t>
      </w:r>
      <w:r>
        <w:t xml:space="preserve"> </w:t>
      </w:r>
      <w:r>
        <w:rPr>
          <w:b/>
          <w:bCs/>
        </w:rPr>
        <w:t>2012</w:t>
      </w:r>
      <w:r>
        <w:t xml:space="preserve">, </w:t>
      </w:r>
      <w:r>
        <w:rPr>
          <w:i/>
          <w:iCs/>
        </w:rPr>
        <w:t>51</w:t>
      </w:r>
      <w:r>
        <w:t xml:space="preserve"> (44), 9014–9026. https://doi.org/10.1021/bi301103j.</w:t>
      </w:r>
    </w:p>
    <w:p w14:paraId="2E605C69" w14:textId="77777777" w:rsidR="001D529D" w:rsidRDefault="001D529D" w:rsidP="002447CE">
      <w:pPr>
        <w:pStyle w:val="TFReferencesSection"/>
      </w:pPr>
      <w:r>
        <w:t>(58)</w:t>
      </w:r>
      <w:r>
        <w:tab/>
        <w:t xml:space="preserve">Cheng, X.; </w:t>
      </w:r>
      <w:proofErr w:type="spellStart"/>
      <w:r>
        <w:t>Shkel</w:t>
      </w:r>
      <w:proofErr w:type="spellEnd"/>
      <w:r>
        <w:t xml:space="preserve">, I. A.; </w:t>
      </w:r>
      <w:proofErr w:type="spellStart"/>
      <w:r>
        <w:t>Molzahn</w:t>
      </w:r>
      <w:proofErr w:type="spellEnd"/>
      <w:r>
        <w:t xml:space="preserve">, C.; Lambert, D.; Karim, R.; Record, M. T. Quantifying Interactions of Nucleobase Atoms with Model Compounds for the Peptide Backbone and Glutamine and Asparagine Side Chains in Water. </w:t>
      </w:r>
      <w:r>
        <w:rPr>
          <w:i/>
          <w:iCs/>
        </w:rPr>
        <w:t>Biochemistry</w:t>
      </w:r>
      <w:r>
        <w:t xml:space="preserve"> </w:t>
      </w:r>
      <w:r>
        <w:rPr>
          <w:b/>
          <w:bCs/>
        </w:rPr>
        <w:t>2018</w:t>
      </w:r>
      <w:r>
        <w:t xml:space="preserve">, </w:t>
      </w:r>
      <w:r>
        <w:rPr>
          <w:i/>
          <w:iCs/>
        </w:rPr>
        <w:t>57</w:t>
      </w:r>
      <w:r>
        <w:t xml:space="preserve"> (15), 2227–2237. https://doi.org/10.1021/acs.biochem.8b00087.</w:t>
      </w:r>
    </w:p>
    <w:p w14:paraId="41C5EC08" w14:textId="77777777" w:rsidR="001D529D" w:rsidRDefault="001D529D" w:rsidP="002447CE">
      <w:pPr>
        <w:pStyle w:val="TFReferencesSection"/>
      </w:pPr>
      <w:r>
        <w:t>(59)</w:t>
      </w:r>
      <w:r>
        <w:tab/>
        <w:t xml:space="preserve">Williams, A. M.; Dickson, T.; </w:t>
      </w:r>
      <w:proofErr w:type="spellStart"/>
      <w:r>
        <w:t>Lagoa</w:t>
      </w:r>
      <w:proofErr w:type="spellEnd"/>
      <w:r>
        <w:t xml:space="preserve">-Miguel, C.; Bevilacqua, P. C. Biological Solution Conditions and Flanking Sequence Modulate LLPS of RNA G-Quadruplex Structures. </w:t>
      </w:r>
      <w:r>
        <w:rPr>
          <w:i/>
          <w:iCs/>
        </w:rPr>
        <w:t>RNA</w:t>
      </w:r>
      <w:r>
        <w:t xml:space="preserve"> </w:t>
      </w:r>
      <w:r>
        <w:rPr>
          <w:b/>
          <w:bCs/>
        </w:rPr>
        <w:t>2022</w:t>
      </w:r>
      <w:r>
        <w:t>, rna.079196.122. https://doi.org/10.1261/rna.079196.122.</w:t>
      </w:r>
    </w:p>
    <w:p w14:paraId="7526C791" w14:textId="5A2FF5C5" w:rsidR="00DD29EF" w:rsidRDefault="00BB4B2F" w:rsidP="002447CE">
      <w:pPr>
        <w:pStyle w:val="TFReferencesSection"/>
        <w:sectPr w:rsidR="00DD29EF" w:rsidSect="00110A77">
          <w:type w:val="continuous"/>
          <w:pgSz w:w="12240" w:h="15840"/>
          <w:pgMar w:top="720" w:right="1094" w:bottom="720" w:left="1094" w:header="720" w:footer="720" w:gutter="0"/>
          <w:cols w:num="2" w:space="461"/>
        </w:sectPr>
      </w:pPr>
      <w:r>
        <w:fldChar w:fldCharType="end"/>
      </w:r>
      <w:commentRangeEnd w:id="142"/>
      <w:r w:rsidR="00EB6AE1">
        <w:rPr>
          <w:rStyle w:val="CommentReference"/>
          <w:rFonts w:ascii="Liberation Serif" w:eastAsia="Noto Serif CJK SC" w:hAnsi="Liberation Serif" w:cs="Mangal"/>
          <w:kern w:val="2"/>
          <w:lang w:eastAsia="zh-CN" w:bidi="hi-IN"/>
        </w:rPr>
        <w:commentReference w:id="142"/>
      </w:r>
      <w:commentRangeEnd w:id="143"/>
      <w:r w:rsidR="005E7448">
        <w:rPr>
          <w:rStyle w:val="CommentReference"/>
          <w:rFonts w:ascii="Liberation Serif" w:eastAsia="Noto Serif CJK SC" w:hAnsi="Liberation Serif" w:cs="Mangal"/>
          <w:kern w:val="2"/>
          <w:lang w:eastAsia="zh-CN" w:bidi="hi-IN"/>
        </w:rPr>
        <w:commentReference w:id="143"/>
      </w:r>
    </w:p>
    <w:p w14:paraId="09810420" w14:textId="62AF0E72" w:rsidR="00A66EDD" w:rsidRPr="00C45E7B" w:rsidRDefault="00A66EDD" w:rsidP="00F91AD8">
      <w:pPr>
        <w:pStyle w:val="SNSynopsisTOC"/>
      </w:pPr>
    </w:p>
    <w:sectPr w:rsidR="00A66EDD" w:rsidRPr="00C45E7B" w:rsidSect="00F91AD8">
      <w:headerReference w:type="even" r:id="rId20"/>
      <w:footerReference w:type="even" r:id="rId21"/>
      <w:footerReference w:type="default" r:id="rId22"/>
      <w:type w:val="continuous"/>
      <w:pgSz w:w="12240" w:h="15840"/>
      <w:pgMar w:top="720" w:right="1094" w:bottom="720" w:left="1094" w:header="720" w:footer="720" w:gutter="0"/>
      <w:cols w:space="46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evilacqua, Philip C" w:date="2022-08-14T09:30:00Z" w:initials="BPC">
    <w:p w14:paraId="063178DA" w14:textId="46A11560" w:rsidR="00313CB1" w:rsidRDefault="00313CB1">
      <w:pPr>
        <w:pStyle w:val="CommentText"/>
      </w:pPr>
      <w:r>
        <w:rPr>
          <w:rStyle w:val="CommentReference"/>
        </w:rPr>
        <w:annotationRef/>
      </w:r>
      <w:r>
        <w:t>add quinary interactions for Gary.</w:t>
      </w:r>
    </w:p>
  </w:comment>
  <w:comment w:id="1" w:author="Sieg, Jacob Philip" w:date="2022-08-18T09:09:00Z" w:initials="SJP">
    <w:p w14:paraId="428BF376" w14:textId="77777777" w:rsidR="007E5912" w:rsidRDefault="007E5912" w:rsidP="001C21C7">
      <w:pPr>
        <w:pStyle w:val="CommentText"/>
      </w:pPr>
      <w:r>
        <w:rPr>
          <w:rStyle w:val="CommentReference"/>
        </w:rPr>
        <w:annotationRef/>
      </w:r>
      <w:r>
        <w:t>And make sure all 4 recommended reviewers are cited</w:t>
      </w:r>
    </w:p>
  </w:comment>
  <w:comment w:id="8" w:author="Bevilacqua, Philip C" w:date="2022-08-14T14:14:00Z" w:initials="BPC">
    <w:p w14:paraId="6B5F0CA6" w14:textId="4B0787D4" w:rsidR="00313CB1" w:rsidRDefault="00313CB1">
      <w:pPr>
        <w:pStyle w:val="CommentText"/>
      </w:pPr>
      <w:r>
        <w:rPr>
          <w:rStyle w:val="CommentReference"/>
        </w:rPr>
        <w:annotationRef/>
      </w:r>
      <w:r>
        <w:t>I actually don’t know what the green, yellow, and purple symbols even are!?!</w:t>
      </w:r>
    </w:p>
  </w:comment>
  <w:comment w:id="9" w:author="Sieg, Jacob Philip" w:date="2022-08-15T09:56:00Z" w:initials="SJP">
    <w:p w14:paraId="73D73B01" w14:textId="77777777" w:rsidR="00853E93" w:rsidRDefault="00B361F6" w:rsidP="00CB2A54">
      <w:pPr>
        <w:pStyle w:val="CommentText"/>
      </w:pPr>
      <w:r>
        <w:rPr>
          <w:rStyle w:val="CommentReference"/>
        </w:rPr>
        <w:annotationRef/>
      </w:r>
      <w:r w:rsidR="00853E93">
        <w:t>I adjusted the legend to address colors.</w:t>
      </w:r>
    </w:p>
  </w:comment>
  <w:comment w:id="10" w:author="Bevilacqua, Philip C" w:date="2022-08-14T14:42:00Z" w:initials="BPC">
    <w:p w14:paraId="503F568F" w14:textId="44508198" w:rsidR="00313CB1" w:rsidRDefault="00313CB1">
      <w:pPr>
        <w:pStyle w:val="CommentText"/>
      </w:pPr>
      <w:r>
        <w:rPr>
          <w:rStyle w:val="CommentReference"/>
        </w:rPr>
        <w:annotationRef/>
      </w:r>
      <w:r>
        <w:t>delete?  I think this might be overexplanation.</w:t>
      </w:r>
    </w:p>
  </w:comment>
  <w:comment w:id="11" w:author="Sieg, Jacob Philip" w:date="2022-08-15T09:57:00Z" w:initials="SJP">
    <w:p w14:paraId="4D2F25F2" w14:textId="77777777" w:rsidR="00B361F6" w:rsidRDefault="00B361F6" w:rsidP="009C6EA0">
      <w:pPr>
        <w:pStyle w:val="CommentText"/>
      </w:pPr>
      <w:r>
        <w:rPr>
          <w:rStyle w:val="CommentReference"/>
        </w:rPr>
        <w:annotationRef/>
      </w:r>
      <w:r>
        <w:t>I want to keep it. This is an important finding.</w:t>
      </w:r>
    </w:p>
  </w:comment>
  <w:comment w:id="12" w:author="Bevilacqua, Philip C" w:date="2022-08-14T14:45:00Z" w:initials="BPC">
    <w:p w14:paraId="4E5FB4AF" w14:textId="02496DEB" w:rsidR="00313CB1" w:rsidRDefault="00313CB1">
      <w:pPr>
        <w:pStyle w:val="CommentText"/>
      </w:pPr>
      <w:r>
        <w:rPr>
          <w:rStyle w:val="CommentReference"/>
        </w:rPr>
        <w:annotationRef/>
      </w:r>
      <w:r>
        <w:t>I just want to talk through this with you.</w:t>
      </w:r>
    </w:p>
  </w:comment>
  <w:comment w:id="13" w:author="Bevilacqua, Philip C" w:date="2022-08-14T14:51:00Z" w:initials="BPC">
    <w:p w14:paraId="0A78EBCC" w14:textId="62FBD1EB" w:rsidR="00313CB1" w:rsidRDefault="00313CB1">
      <w:pPr>
        <w:pStyle w:val="CommentText"/>
      </w:pPr>
      <w:r>
        <w:rPr>
          <w:rStyle w:val="CommentReference"/>
        </w:rPr>
        <w:annotationRef/>
      </w:r>
      <w:r>
        <w:t>lowercase?</w:t>
      </w:r>
    </w:p>
  </w:comment>
  <w:comment w:id="14" w:author="Sieg, Jacob Philip" w:date="2022-08-15T10:00:00Z" w:initials="SJP">
    <w:p w14:paraId="5420F3AA" w14:textId="77777777" w:rsidR="00197528" w:rsidRDefault="00197528" w:rsidP="00214481">
      <w:pPr>
        <w:pStyle w:val="CommentText"/>
      </w:pPr>
      <w:r>
        <w:rPr>
          <w:rStyle w:val="CommentReference"/>
        </w:rPr>
        <w:annotationRef/>
      </w:r>
      <w:r>
        <w:t>I think Van't Hoff is a name so it should be capitalized? Like Watson-Crick or Gibbs?</w:t>
      </w:r>
    </w:p>
  </w:comment>
  <w:comment w:id="15" w:author="Bevilacqua, Philip C" w:date="2022-07-09T12:25:00Z" w:initials="BPC">
    <w:p w14:paraId="39A1F59C" w14:textId="1EF5179A" w:rsidR="00313CB1" w:rsidRDefault="00313CB1" w:rsidP="00D84587">
      <w:pPr>
        <w:pStyle w:val="CommentText"/>
      </w:pPr>
      <w:r>
        <w:rPr>
          <w:rStyle w:val="CommentReference"/>
        </w:rPr>
        <w:annotationRef/>
      </w:r>
      <w:r>
        <w:t>To allow better comparison across the oligo sets, try plotting the data as follows:</w:t>
      </w:r>
    </w:p>
    <w:p w14:paraId="1558263C" w14:textId="77777777" w:rsidR="00313CB1" w:rsidRDefault="00313CB1" w:rsidP="00D84587">
      <w:pPr>
        <w:pStyle w:val="CommentText"/>
      </w:pPr>
      <w:r>
        <w:t>1.) Set Monovalent at 0.0</w:t>
      </w:r>
    </w:p>
    <w:p w14:paraId="71BF86FD" w14:textId="77777777" w:rsidR="00313CB1" w:rsidRDefault="00313CB1" w:rsidP="00D84587">
      <w:pPr>
        <w:pStyle w:val="CommentText"/>
      </w:pPr>
      <w:r>
        <w:t>2.) Plot data (adjust y-max and y-min) such that less stable oligos are higher on the plot.</w:t>
      </w:r>
    </w:p>
    <w:p w14:paraId="5BAA84C8" w14:textId="77777777" w:rsidR="00313CB1" w:rsidRDefault="00313CB1" w:rsidP="00D84587">
      <w:pPr>
        <w:pStyle w:val="CommentText"/>
      </w:pPr>
      <w:r>
        <w:t>3.) The error bars confuse me here.  Are they coming from experiment or just a plot of a fixed percent, which you say is 1% but looks more like 10% to me.  In any case, it should come from something else?</w:t>
      </w:r>
    </w:p>
  </w:comment>
  <w:comment w:id="16" w:author="Sieg, Jacob Philip" w:date="2022-07-11T14:05:00Z" w:initials="SJP">
    <w:p w14:paraId="37B4C3A6" w14:textId="77777777" w:rsidR="00313CB1" w:rsidRDefault="00313CB1" w:rsidP="00D84587">
      <w:pPr>
        <w:pStyle w:val="CommentText"/>
      </w:pPr>
      <w:r>
        <w:rPr>
          <w:rStyle w:val="CommentReference"/>
        </w:rPr>
        <w:annotationRef/>
      </w:r>
      <w:r>
        <w:t>I'm confused we should talk in person</w:t>
      </w:r>
    </w:p>
    <w:p w14:paraId="2CC28CB9" w14:textId="77777777" w:rsidR="00313CB1" w:rsidRDefault="00313CB1" w:rsidP="00D84587">
      <w:pPr>
        <w:pStyle w:val="CommentText"/>
      </w:pPr>
    </w:p>
    <w:p w14:paraId="3E9D71BE" w14:textId="77777777" w:rsidR="00313CB1" w:rsidRDefault="00313CB1" w:rsidP="00D84587">
      <w:pPr>
        <w:pStyle w:val="CommentText"/>
      </w:pPr>
      <w:r>
        <w:t>1.) You want me to plot ddG?</w:t>
      </w:r>
    </w:p>
    <w:p w14:paraId="39216C60" w14:textId="77777777" w:rsidR="00313CB1" w:rsidRDefault="00313CB1" w:rsidP="00D84587">
      <w:pPr>
        <w:pStyle w:val="CommentText"/>
      </w:pPr>
      <w:r>
        <w:t>2.) This isn't possible with ddG?</w:t>
      </w:r>
    </w:p>
    <w:p w14:paraId="52477D5C" w14:textId="77777777" w:rsidR="00313CB1" w:rsidRDefault="00313CB1" w:rsidP="00D84587">
      <w:pPr>
        <w:pStyle w:val="CommentText"/>
      </w:pPr>
      <w:r>
        <w:t>2.) 10% of 15.6 kcal/mol is 1.56 kcal/mol. 1% is 0.156 kcal/mol.</w:t>
      </w:r>
    </w:p>
  </w:comment>
  <w:comment w:id="17" w:author="Bevilacqua, Philip C" w:date="2022-08-14T15:02:00Z" w:initials="BPC">
    <w:p w14:paraId="43C13459" w14:textId="65B7B4A8" w:rsidR="00BB1C83" w:rsidRDefault="00BB1C83">
      <w:pPr>
        <w:pStyle w:val="CommentText"/>
      </w:pPr>
      <w:r>
        <w:rPr>
          <w:rStyle w:val="CommentReference"/>
        </w:rPr>
        <w:annotationRef/>
      </w:r>
      <w:r>
        <w:t>Can we say ‘(Figure 3B)’ here?</w:t>
      </w:r>
    </w:p>
  </w:comment>
  <w:comment w:id="18" w:author="Sieg, Jacob Philip" w:date="2022-08-15T10:23:00Z" w:initials="SJP">
    <w:p w14:paraId="10384783" w14:textId="77777777" w:rsidR="009E614D" w:rsidRDefault="004D3BEF" w:rsidP="0098095B">
      <w:pPr>
        <w:pStyle w:val="CommentText"/>
      </w:pPr>
      <w:r>
        <w:rPr>
          <w:rStyle w:val="CommentReference"/>
        </w:rPr>
        <w:annotationRef/>
      </w:r>
      <w:r w:rsidR="009E614D">
        <w:t>That would be conceptually accurate but not factually accurate. The lines in Figure 3B are not from global fitting, they are from individual fits.</w:t>
      </w:r>
    </w:p>
  </w:comment>
  <w:comment w:id="19" w:author="Bevilacqua, Philip C" w:date="2022-08-14T19:42:00Z" w:initials="BPC">
    <w:p w14:paraId="6066C478" w14:textId="12A0296A" w:rsidR="001B39F4" w:rsidRDefault="001B39F4">
      <w:pPr>
        <w:pStyle w:val="CommentText"/>
      </w:pPr>
      <w:r>
        <w:rPr>
          <w:rStyle w:val="CommentReference"/>
        </w:rPr>
        <w:annotationRef/>
      </w:r>
      <w:r>
        <w:t>look over please</w:t>
      </w:r>
    </w:p>
  </w:comment>
  <w:comment w:id="20" w:author="Sieg, Jacob Philip" w:date="2022-08-15T10:39:00Z" w:initials="SJP">
    <w:p w14:paraId="694D9951" w14:textId="77777777" w:rsidR="00E02AFA" w:rsidRDefault="00E02AFA" w:rsidP="00695B24">
      <w:pPr>
        <w:pStyle w:val="CommentText"/>
      </w:pPr>
      <w:r>
        <w:rPr>
          <w:rStyle w:val="CommentReference"/>
        </w:rPr>
        <w:annotationRef/>
      </w:r>
      <w:r>
        <w:t>We did not use fraction. I used raw counts. SAFA can't quantify the full length band and quantify the fragments with precision</w:t>
      </w:r>
      <w:r>
        <w:br/>
      </w:r>
    </w:p>
  </w:comment>
  <w:comment w:id="107" w:author="Bevilacqua, Philip C" w:date="2022-08-14T19:55:00Z" w:initials="BPC">
    <w:p w14:paraId="1CD456B4" w14:textId="56A0340C" w:rsidR="004F1B64" w:rsidRDefault="004F1B64">
      <w:pPr>
        <w:pStyle w:val="CommentText"/>
      </w:pPr>
      <w:r>
        <w:rPr>
          <w:rStyle w:val="CommentReference"/>
        </w:rPr>
        <w:annotationRef/>
      </w:r>
      <w:r>
        <w:t>caps? throughout.</w:t>
      </w:r>
    </w:p>
  </w:comment>
  <w:comment w:id="108" w:author="Bevilacqua, Philip C" w:date="2022-08-14T19:57:00Z" w:initials="BPC">
    <w:p w14:paraId="6D7B4373" w14:textId="3ADF9198" w:rsidR="004F1B64" w:rsidRDefault="004F1B64">
      <w:pPr>
        <w:pStyle w:val="CommentText"/>
      </w:pPr>
      <w:r>
        <w:rPr>
          <w:rStyle w:val="CommentReference"/>
        </w:rPr>
        <w:annotationRef/>
      </w:r>
      <w:r>
        <w:t>you don’t really believe this do you?  Look at the bead models.  They are totally different between Eco80 and NTPCM.  Let’s take out all the bead model stuff.</w:t>
      </w:r>
      <w:r w:rsidR="00471454">
        <w:t xml:space="preserve">  If anything, the support greater compaction in Eco80.</w:t>
      </w:r>
    </w:p>
  </w:comment>
  <w:comment w:id="109" w:author="Sieg, Jacob Philip" w:date="2022-08-15T14:03:00Z" w:initials="SJP">
    <w:p w14:paraId="423B5763" w14:textId="77777777" w:rsidR="0077691E" w:rsidRDefault="0077691E">
      <w:pPr>
        <w:pStyle w:val="CommentText"/>
      </w:pPr>
      <w:r>
        <w:rPr>
          <w:rStyle w:val="CommentReference"/>
        </w:rPr>
        <w:annotationRef/>
      </w:r>
      <w:r>
        <w:t xml:space="preserve">I glossed over the SAXS analysis because I don't think it's the strongest data. </w:t>
      </w:r>
    </w:p>
    <w:p w14:paraId="799459A3" w14:textId="77777777" w:rsidR="0077691E" w:rsidRDefault="0077691E">
      <w:pPr>
        <w:pStyle w:val="CommentText"/>
      </w:pPr>
    </w:p>
    <w:p w14:paraId="4B3FB8E7" w14:textId="77777777" w:rsidR="0077691E" w:rsidRDefault="0077691E">
      <w:pPr>
        <w:pStyle w:val="CommentText"/>
      </w:pPr>
      <w:r>
        <w:t>1.) The signal is not that high above background. See the scatter in the Kratkey plots (SI figure 7A)</w:t>
      </w:r>
    </w:p>
    <w:p w14:paraId="66A544F7" w14:textId="77777777" w:rsidR="0077691E" w:rsidRDefault="0077691E">
      <w:pPr>
        <w:pStyle w:val="CommentText"/>
      </w:pPr>
      <w:r>
        <w:t>2.) I think the high scatter means that p(r) plots (which are models) could be ambiguous. In fact, The Dmax is not well defined. See how the p(r) plot shoots straight down to the x-axis. It should reach a x limit instead.</w:t>
      </w:r>
    </w:p>
    <w:p w14:paraId="6D53A9C5" w14:textId="77777777" w:rsidR="0077691E" w:rsidRDefault="0077691E">
      <w:pPr>
        <w:pStyle w:val="CommentText"/>
      </w:pPr>
      <w:r>
        <w:t>3.) The bead models could look different because the RNA was different in solution, or they could look different because many different bead models could explain our data. Thus, we got a sampling of random bead models that appear different. This is reflected by the high AMBITER score (SI table 9).</w:t>
      </w:r>
    </w:p>
    <w:p w14:paraId="3DA4D5F0" w14:textId="77777777" w:rsidR="0077691E" w:rsidRDefault="0077691E">
      <w:pPr>
        <w:pStyle w:val="CommentText"/>
      </w:pPr>
      <w:r>
        <w:t xml:space="preserve"> </w:t>
      </w:r>
    </w:p>
    <w:p w14:paraId="7599E3B2" w14:textId="77777777" w:rsidR="0077691E" w:rsidRDefault="0077691E" w:rsidP="0058687B">
      <w:pPr>
        <w:pStyle w:val="CommentText"/>
      </w:pPr>
      <w:r>
        <w:t>However, even given the noise, I think our data supports compaction in Eco80 and nothing crazy happening, like dimerization between solution conditions. Other than that, I don't want to over interpret ambiguous data.</w:t>
      </w:r>
    </w:p>
  </w:comment>
  <w:comment w:id="135" w:author="Bevilacqua, Philip C" w:date="2022-08-09T17:04:00Z" w:initials="BPC">
    <w:p w14:paraId="3E9ECFBE" w14:textId="59DCE46B" w:rsidR="00313CB1" w:rsidRDefault="00313CB1">
      <w:pPr>
        <w:pStyle w:val="CommentText"/>
      </w:pPr>
      <w:r>
        <w:rPr>
          <w:rStyle w:val="CommentReference"/>
        </w:rPr>
        <w:annotationRef/>
      </w:r>
      <w:r>
        <w:t>This should slow the rate of folding, which could be measured by stopped flow for duplex formation (next paper).  This would show up in a more penalizing initiation term (next paper)</w:t>
      </w:r>
    </w:p>
  </w:comment>
  <w:comment w:id="136" w:author="Sieg, Jacob Philip" w:date="2022-08-11T14:11:00Z" w:initials="SJP">
    <w:p w14:paraId="26FE4129" w14:textId="77777777" w:rsidR="00313CB1" w:rsidRDefault="00313CB1" w:rsidP="00753E84">
      <w:pPr>
        <w:pStyle w:val="CommentText"/>
      </w:pPr>
      <w:r>
        <w:rPr>
          <w:rStyle w:val="CommentReference"/>
        </w:rPr>
        <w:annotationRef/>
      </w:r>
      <w:r>
        <w:t>Yes</w:t>
      </w:r>
    </w:p>
  </w:comment>
  <w:comment w:id="138" w:author="Bevilacqua, Philip C" w:date="2022-08-09T17:05:00Z" w:initials="BPC">
    <w:p w14:paraId="3F1EBB8A" w14:textId="6D686F45" w:rsidR="00313CB1" w:rsidRDefault="00313CB1">
      <w:pPr>
        <w:pStyle w:val="CommentText"/>
      </w:pPr>
      <w:r>
        <w:rPr>
          <w:rStyle w:val="CommentReference"/>
        </w:rPr>
        <w:annotationRef/>
      </w:r>
      <w:r>
        <w:t>This should slow the rate of unfolding, which could be measured by stopped flow for duplex formation (next paper).  This would show up in a more rewarding free energy for propagation terms (next paper).</w:t>
      </w:r>
    </w:p>
  </w:comment>
  <w:comment w:id="139" w:author="Sieg, Jacob Philip" w:date="2022-08-11T14:11:00Z" w:initials="SJP">
    <w:p w14:paraId="5A0BA7AE" w14:textId="77777777" w:rsidR="00313CB1" w:rsidRDefault="00313CB1" w:rsidP="00753E84">
      <w:pPr>
        <w:pStyle w:val="CommentText"/>
      </w:pPr>
      <w:r>
        <w:rPr>
          <w:rStyle w:val="CommentReference"/>
        </w:rPr>
        <w:annotationRef/>
      </w:r>
      <w:r>
        <w:t>Yes</w:t>
      </w:r>
    </w:p>
  </w:comment>
  <w:comment w:id="140" w:author="Bevilacqua, Philip C" w:date="2022-08-09T17:09:00Z" w:initials="BPC">
    <w:p w14:paraId="7ECE67EC" w14:textId="746FA51D" w:rsidR="00313CB1" w:rsidRDefault="00313CB1">
      <w:pPr>
        <w:pStyle w:val="CommentText"/>
      </w:pPr>
      <w:r>
        <w:rPr>
          <w:rStyle w:val="CommentReference"/>
        </w:rPr>
        <w:annotationRef/>
      </w:r>
      <w:r>
        <w:t>A reviewer may ask you to try ATP+UTP, vs CTP+GTP, with the expectation that the former will destabilize AU-rich helices and the latter may destabilize GC-rich helices, but certainly not AU-rich helices.</w:t>
      </w:r>
    </w:p>
  </w:comment>
  <w:comment w:id="141" w:author="Sieg, Jacob Philip" w:date="2022-08-11T14:13:00Z" w:initials="SJP">
    <w:p w14:paraId="06707DB3" w14:textId="77777777" w:rsidR="00313CB1" w:rsidRDefault="00313CB1" w:rsidP="00753E84">
      <w:pPr>
        <w:pStyle w:val="CommentText"/>
      </w:pPr>
      <w:r>
        <w:rPr>
          <w:rStyle w:val="CommentReference"/>
        </w:rPr>
        <w:annotationRef/>
      </w:r>
      <w:r>
        <w:t>We'll cross that bridge when they ask for it?</w:t>
      </w:r>
    </w:p>
  </w:comment>
  <w:comment w:id="142" w:author="Bevilacqua, Philip C" w:date="2022-08-14T14:54:00Z" w:initials="BPC">
    <w:p w14:paraId="5C519BC0" w14:textId="244B51C0" w:rsidR="00313CB1" w:rsidRDefault="00313CB1">
      <w:pPr>
        <w:pStyle w:val="CommentText"/>
      </w:pPr>
      <w:r>
        <w:rPr>
          <w:rStyle w:val="CommentReference"/>
        </w:rPr>
        <w:annotationRef/>
      </w:r>
      <w:r>
        <w:t>ref 35.  Why is there a cross?</w:t>
      </w:r>
    </w:p>
  </w:comment>
  <w:comment w:id="143" w:author="Sieg, Jacob Philip" w:date="2022-08-18T15:55:00Z" w:initials="SJP">
    <w:p w14:paraId="442AA8A4" w14:textId="77777777" w:rsidR="005E7448" w:rsidRDefault="005E7448" w:rsidP="00F40488">
      <w:pPr>
        <w:pStyle w:val="CommentText"/>
      </w:pPr>
      <w:r>
        <w:rPr>
          <w:rStyle w:val="CommentReference"/>
        </w:rPr>
        <w:annotationRef/>
      </w:r>
      <w:r>
        <w:t>Ref 24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3178DA" w15:done="0"/>
  <w15:commentEx w15:paraId="428BF376" w15:paraIdParent="063178DA" w15:done="0"/>
  <w15:commentEx w15:paraId="6B5F0CA6" w15:done="0"/>
  <w15:commentEx w15:paraId="73D73B01" w15:paraIdParent="6B5F0CA6" w15:done="0"/>
  <w15:commentEx w15:paraId="503F568F" w15:done="0"/>
  <w15:commentEx w15:paraId="4D2F25F2" w15:paraIdParent="503F568F" w15:done="0"/>
  <w15:commentEx w15:paraId="4E5FB4AF" w15:done="0"/>
  <w15:commentEx w15:paraId="0A78EBCC" w15:done="0"/>
  <w15:commentEx w15:paraId="5420F3AA" w15:paraIdParent="0A78EBCC" w15:done="0"/>
  <w15:commentEx w15:paraId="5BAA84C8" w15:done="0"/>
  <w15:commentEx w15:paraId="52477D5C" w15:paraIdParent="5BAA84C8" w15:done="0"/>
  <w15:commentEx w15:paraId="43C13459" w15:done="0"/>
  <w15:commentEx w15:paraId="10384783" w15:paraIdParent="43C13459" w15:done="0"/>
  <w15:commentEx w15:paraId="6066C478" w15:done="0"/>
  <w15:commentEx w15:paraId="694D9951" w15:paraIdParent="6066C478" w15:done="0"/>
  <w15:commentEx w15:paraId="1CD456B4" w15:done="0"/>
  <w15:commentEx w15:paraId="6D7B4373" w15:done="0"/>
  <w15:commentEx w15:paraId="7599E3B2" w15:paraIdParent="6D7B4373" w15:done="0"/>
  <w15:commentEx w15:paraId="3E9ECFBE" w15:done="0"/>
  <w15:commentEx w15:paraId="26FE4129" w15:paraIdParent="3E9ECFBE" w15:done="0"/>
  <w15:commentEx w15:paraId="3F1EBB8A" w15:done="0"/>
  <w15:commentEx w15:paraId="5A0BA7AE" w15:paraIdParent="3F1EBB8A" w15:done="0"/>
  <w15:commentEx w15:paraId="7ECE67EC" w15:done="0"/>
  <w15:commentEx w15:paraId="06707DB3" w15:paraIdParent="7ECE67EC" w15:done="0"/>
  <w15:commentEx w15:paraId="5C519BC0" w15:done="0"/>
  <w15:commentEx w15:paraId="442AA8A4" w15:paraIdParent="5C519B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A88050" w16cex:dateUtc="2022-08-18T13:09:00Z"/>
  <w16cex:commentExtensible w16cex:durableId="26A496C0" w16cex:dateUtc="2022-08-15T13:56:00Z"/>
  <w16cex:commentExtensible w16cex:durableId="26A49713" w16cex:dateUtc="2022-08-15T13:57:00Z"/>
  <w16cex:commentExtensible w16cex:durableId="26A497C6" w16cex:dateUtc="2022-08-15T14:00:00Z"/>
  <w16cex:commentExtensible w16cex:durableId="2676ACB9" w16cex:dateUtc="2022-07-11T18:05:00Z"/>
  <w16cex:commentExtensible w16cex:durableId="26A49D3A" w16cex:dateUtc="2022-08-15T14:23:00Z"/>
  <w16cex:commentExtensible w16cex:durableId="26A4A0FF" w16cex:dateUtc="2022-08-15T14:39:00Z"/>
  <w16cex:commentExtensible w16cex:durableId="26A4D096" w16cex:dateUtc="2022-08-15T18:03:00Z"/>
  <w16cex:commentExtensible w16cex:durableId="269F8C7E" w16cex:dateUtc="2022-08-11T18:11:00Z"/>
  <w16cex:commentExtensible w16cex:durableId="269F8C9A" w16cex:dateUtc="2022-08-11T18:11:00Z"/>
  <w16cex:commentExtensible w16cex:durableId="269F8D06" w16cex:dateUtc="2022-08-11T18:13:00Z"/>
  <w16cex:commentExtensible w16cex:durableId="26A8DF8B" w16cex:dateUtc="2022-08-18T19: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3178DA" w16cid:durableId="26A33F4D"/>
  <w16cid:commentId w16cid:paraId="428BF376" w16cid:durableId="26A88050"/>
  <w16cid:commentId w16cid:paraId="6B5F0CA6" w16cid:durableId="26A381DF"/>
  <w16cid:commentId w16cid:paraId="73D73B01" w16cid:durableId="26A496C0"/>
  <w16cid:commentId w16cid:paraId="503F568F" w16cid:durableId="26A38855"/>
  <w16cid:commentId w16cid:paraId="4D2F25F2" w16cid:durableId="26A49713"/>
  <w16cid:commentId w16cid:paraId="4E5FB4AF" w16cid:durableId="26A38902"/>
  <w16cid:commentId w16cid:paraId="0A78EBCC" w16cid:durableId="26A38A55"/>
  <w16cid:commentId w16cid:paraId="5420F3AA" w16cid:durableId="26A497C6"/>
  <w16cid:commentId w16cid:paraId="5BAA84C8" w16cid:durableId="2673F255"/>
  <w16cid:commentId w16cid:paraId="52477D5C" w16cid:durableId="2676ACB9"/>
  <w16cid:commentId w16cid:paraId="43C13459" w16cid:durableId="26A38D1A"/>
  <w16cid:commentId w16cid:paraId="10384783" w16cid:durableId="26A49D3A"/>
  <w16cid:commentId w16cid:paraId="6066C478" w16cid:durableId="26A3CE97"/>
  <w16cid:commentId w16cid:paraId="694D9951" w16cid:durableId="26A4A0FF"/>
  <w16cid:commentId w16cid:paraId="1CD456B4" w16cid:durableId="26A3D1CA"/>
  <w16cid:commentId w16cid:paraId="6D7B4373" w16cid:durableId="26A3D240"/>
  <w16cid:commentId w16cid:paraId="7599E3B2" w16cid:durableId="26A4D096"/>
  <w16cid:commentId w16cid:paraId="3E9ECFBE" w16cid:durableId="269D1219"/>
  <w16cid:commentId w16cid:paraId="26FE4129" w16cid:durableId="269F8C7E"/>
  <w16cid:commentId w16cid:paraId="3F1EBB8A" w16cid:durableId="269D1252"/>
  <w16cid:commentId w16cid:paraId="5A0BA7AE" w16cid:durableId="269F8C9A"/>
  <w16cid:commentId w16cid:paraId="7ECE67EC" w16cid:durableId="269D1349"/>
  <w16cid:commentId w16cid:paraId="06707DB3" w16cid:durableId="269F8D06"/>
  <w16cid:commentId w16cid:paraId="5C519BC0" w16cid:durableId="26A38B27"/>
  <w16cid:commentId w16cid:paraId="442AA8A4" w16cid:durableId="26A8DF8B"/>
</w16cid:commentsIds>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B38A17" w14:textId="77777777" w:rsidR="00691F0B" w:rsidRDefault="00691F0B">
      <w:r>
        <w:separator/>
      </w:r>
    </w:p>
    <w:p w14:paraId="75C55637" w14:textId="77777777" w:rsidR="00691F0B" w:rsidRDefault="00691F0B"/>
  </w:endnote>
  <w:endnote w:type="continuationSeparator" w:id="0">
    <w:p w14:paraId="697C9F44" w14:textId="77777777" w:rsidR="00691F0B" w:rsidRDefault="00691F0B">
      <w:r>
        <w:continuationSeparator/>
      </w:r>
    </w:p>
    <w:p w14:paraId="6CF6F16E" w14:textId="77777777" w:rsidR="00691F0B" w:rsidRDefault="00691F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ew York">
    <w:panose1 w:val="02040503060506020304"/>
    <w:charset w:val="01"/>
    <w:family w:val="roman"/>
    <w:pitch w:val="variable"/>
  </w:font>
  <w:font w:name="Times">
    <w:panose1 w:val="02020603050405020304"/>
    <w:charset w:val="00"/>
    <w:family w:val="roman"/>
    <w:pitch w:val="variable"/>
    <w:sig w:usb0="E0002EFF" w:usb1="C000785B" w:usb2="00000009" w:usb3="00000000" w:csb0="000001FF" w:csb1="00000000"/>
    <w:embedRegular r:id="rId1" w:subsetted="1" w:fontKey="{A5624244-A054-41FB-BB15-1622E7861067}"/>
  </w:font>
  <w:font w:name="Myriad Pro Light">
    <w:altName w:val="Cambria"/>
    <w:panose1 w:val="00000000000000000000"/>
    <w:charset w:val="00"/>
    <w:family w:val="swiss"/>
    <w:notTrueType/>
    <w:pitch w:val="variable"/>
    <w:sig w:usb0="A00002AF"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Arno Pro">
    <w:altName w:val="Cambria"/>
    <w:panose1 w:val="00000000000000000000"/>
    <w:charset w:val="00"/>
    <w:family w:val="roman"/>
    <w:notTrueType/>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w:charset w:val="00"/>
    <w:family w:val="auto"/>
    <w:pitch w:val="variable"/>
  </w:font>
  <w:font w:name="Lohit Devanagari">
    <w:altName w:val="Calibri"/>
    <w:charset w:val="00"/>
    <w:family w:val="auto"/>
    <w:pitch w:val="variable"/>
  </w:font>
  <w:font w:name="Liberation Serif">
    <w:altName w:val="Times New Roman"/>
    <w:charset w:val="01"/>
    <w:family w:val="roman"/>
    <w:pitch w:val="variable"/>
  </w:font>
  <w:font w:name="Noto Serif CJK SC">
    <w:altName w:val="Cambria"/>
    <w:charset w:val="00"/>
    <w:family w:val="roman"/>
    <w:pitch w:val="default"/>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2" w:fontKey="{85C30583-5B71-42D9-80FA-8A2340DB9E7A}"/>
    <w:embedItalic r:id="rId3" w:fontKey="{C9548147-B533-4A7A-91E3-06EB9C3A6B83}"/>
  </w:font>
  <w:font w:name="Cambria Math">
    <w:panose1 w:val="02040503050406030204"/>
    <w:charset w:val="00"/>
    <w:family w:val="roman"/>
    <w:pitch w:val="variable"/>
    <w:sig w:usb0="E00006FF" w:usb1="420024FF" w:usb2="02000000" w:usb3="00000000" w:csb0="0000019F" w:csb1="00000000"/>
    <w:embedRegular r:id="rId4" w:fontKey="{B0894E98-60D4-41F2-9A1C-99ED80378954}"/>
    <w:embedItalic r:id="rId5" w:fontKey="{79DB9E73-C8D9-4A75-8DA1-CEF2DA997AB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9AC8B" w14:textId="77777777" w:rsidR="00313CB1" w:rsidRDefault="00313CB1">
    <w:pPr>
      <w:framePr w:wrap="around" w:vAnchor="text" w:hAnchor="margin" w:xAlign="right" w:y="1"/>
      <w:rPr>
        <w:rStyle w:val="PageNumber"/>
      </w:rPr>
    </w:pPr>
    <w:r>
      <w:rPr>
        <w:rStyle w:val="PageNumber"/>
      </w:rPr>
      <w:t xml:space="preserve">PAGE  </w:t>
    </w:r>
    <w:r>
      <w:rPr>
        <w:rStyle w:val="PageNumber"/>
        <w:noProof/>
      </w:rPr>
      <w:t>2</w:t>
    </w:r>
  </w:p>
  <w:p w14:paraId="2C1D478F" w14:textId="77777777" w:rsidR="00313CB1" w:rsidRDefault="00313CB1">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7321076"/>
      <w:docPartObj>
        <w:docPartGallery w:val="Page Numbers (Bottom of Page)"/>
        <w:docPartUnique/>
      </w:docPartObj>
    </w:sdtPr>
    <w:sdtEndPr>
      <w:rPr>
        <w:noProof/>
      </w:rPr>
    </w:sdtEndPr>
    <w:sdtContent>
      <w:p w14:paraId="446B99C2" w14:textId="7BC85DCA" w:rsidR="00313CB1" w:rsidRDefault="00313CB1" w:rsidP="00BF2A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ED6E7" w14:textId="77777777" w:rsidR="00313CB1" w:rsidRDefault="00313CB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6772B92" w14:textId="77777777" w:rsidR="00313CB1" w:rsidRDefault="00313CB1">
    <w:pPr>
      <w:pStyle w:val="Footer"/>
      <w:ind w:right="360"/>
    </w:pPr>
  </w:p>
  <w:p w14:paraId="44CF36BD" w14:textId="77777777" w:rsidR="00313CB1" w:rsidRDefault="00313CB1"/>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C3CD0" w14:textId="77777777" w:rsidR="00313CB1" w:rsidRDefault="00313CB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4215D5E6" w14:textId="77777777" w:rsidR="00313CB1" w:rsidRDefault="00313CB1">
    <w:pPr>
      <w:pStyle w:val="Footer"/>
      <w:ind w:right="360"/>
    </w:pPr>
  </w:p>
  <w:p w14:paraId="5ABBA654" w14:textId="77777777" w:rsidR="00313CB1" w:rsidRDefault="00313CB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EF7F8" w14:textId="77777777" w:rsidR="00691F0B" w:rsidRDefault="00691F0B">
      <w:r>
        <w:separator/>
      </w:r>
    </w:p>
    <w:p w14:paraId="6E0BB005" w14:textId="77777777" w:rsidR="00691F0B" w:rsidRDefault="00691F0B"/>
  </w:footnote>
  <w:footnote w:type="continuationSeparator" w:id="0">
    <w:p w14:paraId="4F98995C" w14:textId="77777777" w:rsidR="00691F0B" w:rsidRDefault="00691F0B">
      <w:r>
        <w:continuationSeparator/>
      </w:r>
    </w:p>
    <w:p w14:paraId="2C4035CA" w14:textId="77777777" w:rsidR="00691F0B" w:rsidRDefault="00691F0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772AF" w14:textId="77777777" w:rsidR="00313CB1" w:rsidRDefault="00313CB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1"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2"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4"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5"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16cid:durableId="1019546773">
    <w:abstractNumId w:val="4"/>
  </w:num>
  <w:num w:numId="2" w16cid:durableId="1017388976">
    <w:abstractNumId w:val="2"/>
  </w:num>
  <w:num w:numId="3" w16cid:durableId="1318263918">
    <w:abstractNumId w:val="5"/>
  </w:num>
  <w:num w:numId="4" w16cid:durableId="1283458028">
    <w:abstractNumId w:val="3"/>
  </w:num>
  <w:num w:numId="5" w16cid:durableId="2037343482">
    <w:abstractNumId w:val="1"/>
  </w:num>
  <w:num w:numId="6" w16cid:durableId="102925497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vilacqua, Philip C">
    <w15:presenceInfo w15:providerId="AD" w15:userId="S::pcb5@psu.edu::db9ca7b5-defb-42e4-b915-4600dffa24ac"/>
  </w15:person>
  <w15:person w15:author="Sieg, Jacob Philip">
    <w15:presenceInfo w15:providerId="None" w15:userId="Sieg, Jacob Phili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saveSubsetFonts/>
  <w:bordersDoNotSurroundHeader/>
  <w:bordersDoNotSurroundFooter/>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8A2"/>
    <w:rsid w:val="000017DD"/>
    <w:rsid w:val="000121CB"/>
    <w:rsid w:val="00014D5E"/>
    <w:rsid w:val="000201D0"/>
    <w:rsid w:val="0003046A"/>
    <w:rsid w:val="0003250C"/>
    <w:rsid w:val="00044A92"/>
    <w:rsid w:val="00045173"/>
    <w:rsid w:val="0004766F"/>
    <w:rsid w:val="00053A45"/>
    <w:rsid w:val="00062BEE"/>
    <w:rsid w:val="00065FBB"/>
    <w:rsid w:val="00067817"/>
    <w:rsid w:val="00073BDC"/>
    <w:rsid w:val="000822BF"/>
    <w:rsid w:val="00084923"/>
    <w:rsid w:val="00095F1A"/>
    <w:rsid w:val="000A1506"/>
    <w:rsid w:val="000A55E3"/>
    <w:rsid w:val="000A65BB"/>
    <w:rsid w:val="000B00BD"/>
    <w:rsid w:val="000B1AB8"/>
    <w:rsid w:val="000C319B"/>
    <w:rsid w:val="000D035D"/>
    <w:rsid w:val="000D2D51"/>
    <w:rsid w:val="000D2D84"/>
    <w:rsid w:val="000D5668"/>
    <w:rsid w:val="000E3415"/>
    <w:rsid w:val="000E3D88"/>
    <w:rsid w:val="000E75E3"/>
    <w:rsid w:val="00101D1F"/>
    <w:rsid w:val="00104D5E"/>
    <w:rsid w:val="00110A77"/>
    <w:rsid w:val="00111CAF"/>
    <w:rsid w:val="00117436"/>
    <w:rsid w:val="00121EEB"/>
    <w:rsid w:val="00124AEA"/>
    <w:rsid w:val="001379DD"/>
    <w:rsid w:val="00141659"/>
    <w:rsid w:val="00150B32"/>
    <w:rsid w:val="0015109A"/>
    <w:rsid w:val="00152902"/>
    <w:rsid w:val="00157E12"/>
    <w:rsid w:val="00174375"/>
    <w:rsid w:val="00183F17"/>
    <w:rsid w:val="00185249"/>
    <w:rsid w:val="001926B9"/>
    <w:rsid w:val="00197528"/>
    <w:rsid w:val="001978CD"/>
    <w:rsid w:val="001B2959"/>
    <w:rsid w:val="001B39F4"/>
    <w:rsid w:val="001B5F8F"/>
    <w:rsid w:val="001B699E"/>
    <w:rsid w:val="001D529D"/>
    <w:rsid w:val="001E32A0"/>
    <w:rsid w:val="001E451C"/>
    <w:rsid w:val="001E68FE"/>
    <w:rsid w:val="001E6B12"/>
    <w:rsid w:val="002031A2"/>
    <w:rsid w:val="002356B3"/>
    <w:rsid w:val="0024409A"/>
    <w:rsid w:val="002447CE"/>
    <w:rsid w:val="002455DA"/>
    <w:rsid w:val="0025005A"/>
    <w:rsid w:val="002729FB"/>
    <w:rsid w:val="00273CB2"/>
    <w:rsid w:val="002856E7"/>
    <w:rsid w:val="002A0533"/>
    <w:rsid w:val="002A7098"/>
    <w:rsid w:val="002A7D96"/>
    <w:rsid w:val="002B2D75"/>
    <w:rsid w:val="002C02A4"/>
    <w:rsid w:val="002C3431"/>
    <w:rsid w:val="002D0B8E"/>
    <w:rsid w:val="002D48E8"/>
    <w:rsid w:val="002F6AF0"/>
    <w:rsid w:val="00303BAB"/>
    <w:rsid w:val="003057EB"/>
    <w:rsid w:val="00310911"/>
    <w:rsid w:val="003112D8"/>
    <w:rsid w:val="00313CB1"/>
    <w:rsid w:val="003242CF"/>
    <w:rsid w:val="0034482F"/>
    <w:rsid w:val="0034534C"/>
    <w:rsid w:val="0035002E"/>
    <w:rsid w:val="003547B0"/>
    <w:rsid w:val="00357396"/>
    <w:rsid w:val="00365833"/>
    <w:rsid w:val="003679A1"/>
    <w:rsid w:val="00384D67"/>
    <w:rsid w:val="00394149"/>
    <w:rsid w:val="003A0F5F"/>
    <w:rsid w:val="003A71E0"/>
    <w:rsid w:val="003B4AF3"/>
    <w:rsid w:val="003C2BE3"/>
    <w:rsid w:val="003D4161"/>
    <w:rsid w:val="003E26FC"/>
    <w:rsid w:val="003E5207"/>
    <w:rsid w:val="003F4E95"/>
    <w:rsid w:val="003F53E7"/>
    <w:rsid w:val="0041079D"/>
    <w:rsid w:val="004204C0"/>
    <w:rsid w:val="00422014"/>
    <w:rsid w:val="00422950"/>
    <w:rsid w:val="00422B1E"/>
    <w:rsid w:val="0042363F"/>
    <w:rsid w:val="0042635C"/>
    <w:rsid w:val="00427112"/>
    <w:rsid w:val="00453717"/>
    <w:rsid w:val="004564CF"/>
    <w:rsid w:val="00462F76"/>
    <w:rsid w:val="00463212"/>
    <w:rsid w:val="0046413D"/>
    <w:rsid w:val="00466EA0"/>
    <w:rsid w:val="00471454"/>
    <w:rsid w:val="00473214"/>
    <w:rsid w:val="00477268"/>
    <w:rsid w:val="00477F7D"/>
    <w:rsid w:val="0048739F"/>
    <w:rsid w:val="0049449E"/>
    <w:rsid w:val="00496B72"/>
    <w:rsid w:val="00497010"/>
    <w:rsid w:val="004A742B"/>
    <w:rsid w:val="004B3DB6"/>
    <w:rsid w:val="004C571F"/>
    <w:rsid w:val="004C7431"/>
    <w:rsid w:val="004D3BEF"/>
    <w:rsid w:val="004E35E0"/>
    <w:rsid w:val="004E58B5"/>
    <w:rsid w:val="004F1B64"/>
    <w:rsid w:val="004F31AC"/>
    <w:rsid w:val="0050147B"/>
    <w:rsid w:val="00502EC2"/>
    <w:rsid w:val="0050545D"/>
    <w:rsid w:val="00511ECF"/>
    <w:rsid w:val="00522BAB"/>
    <w:rsid w:val="005327A4"/>
    <w:rsid w:val="005329C7"/>
    <w:rsid w:val="00535F20"/>
    <w:rsid w:val="00551789"/>
    <w:rsid w:val="00552A07"/>
    <w:rsid w:val="00561FB8"/>
    <w:rsid w:val="0057127C"/>
    <w:rsid w:val="005754B8"/>
    <w:rsid w:val="00575965"/>
    <w:rsid w:val="00575EE2"/>
    <w:rsid w:val="00582D95"/>
    <w:rsid w:val="005838AB"/>
    <w:rsid w:val="00585153"/>
    <w:rsid w:val="00591A57"/>
    <w:rsid w:val="0059535F"/>
    <w:rsid w:val="00597198"/>
    <w:rsid w:val="005B0956"/>
    <w:rsid w:val="005B57D6"/>
    <w:rsid w:val="005C3FC7"/>
    <w:rsid w:val="005D0C10"/>
    <w:rsid w:val="005D2065"/>
    <w:rsid w:val="005D707E"/>
    <w:rsid w:val="005E7448"/>
    <w:rsid w:val="005F112A"/>
    <w:rsid w:val="005F5C5C"/>
    <w:rsid w:val="0060172A"/>
    <w:rsid w:val="00604E00"/>
    <w:rsid w:val="00604F23"/>
    <w:rsid w:val="00605EDC"/>
    <w:rsid w:val="00614F2E"/>
    <w:rsid w:val="00616D68"/>
    <w:rsid w:val="00623884"/>
    <w:rsid w:val="006267EF"/>
    <w:rsid w:val="006319A1"/>
    <w:rsid w:val="00631B3F"/>
    <w:rsid w:val="00631E32"/>
    <w:rsid w:val="00642A0C"/>
    <w:rsid w:val="0064353C"/>
    <w:rsid w:val="00650517"/>
    <w:rsid w:val="006532A9"/>
    <w:rsid w:val="00656AD4"/>
    <w:rsid w:val="0066266A"/>
    <w:rsid w:val="00676E01"/>
    <w:rsid w:val="00683DE0"/>
    <w:rsid w:val="006908BD"/>
    <w:rsid w:val="00691F0B"/>
    <w:rsid w:val="00692576"/>
    <w:rsid w:val="00693DD6"/>
    <w:rsid w:val="00696205"/>
    <w:rsid w:val="006A6EF6"/>
    <w:rsid w:val="006B2581"/>
    <w:rsid w:val="006B4B13"/>
    <w:rsid w:val="006B6E61"/>
    <w:rsid w:val="006C3C74"/>
    <w:rsid w:val="006C5E19"/>
    <w:rsid w:val="006D1ED2"/>
    <w:rsid w:val="006D2F6D"/>
    <w:rsid w:val="006E44EE"/>
    <w:rsid w:val="006E6BC5"/>
    <w:rsid w:val="006F268D"/>
    <w:rsid w:val="006F61EF"/>
    <w:rsid w:val="006F739C"/>
    <w:rsid w:val="007009DA"/>
    <w:rsid w:val="0071182A"/>
    <w:rsid w:val="007130C0"/>
    <w:rsid w:val="007156B1"/>
    <w:rsid w:val="007167D6"/>
    <w:rsid w:val="007179F0"/>
    <w:rsid w:val="00725E67"/>
    <w:rsid w:val="00727E1C"/>
    <w:rsid w:val="00732020"/>
    <w:rsid w:val="007331FF"/>
    <w:rsid w:val="0075317A"/>
    <w:rsid w:val="00753E84"/>
    <w:rsid w:val="0075532A"/>
    <w:rsid w:val="007629D3"/>
    <w:rsid w:val="0077691E"/>
    <w:rsid w:val="0077719D"/>
    <w:rsid w:val="00784900"/>
    <w:rsid w:val="007A6844"/>
    <w:rsid w:val="007B08CA"/>
    <w:rsid w:val="007C1108"/>
    <w:rsid w:val="007C1383"/>
    <w:rsid w:val="007C6EDC"/>
    <w:rsid w:val="007D381E"/>
    <w:rsid w:val="007D4898"/>
    <w:rsid w:val="007E19EA"/>
    <w:rsid w:val="007E3B94"/>
    <w:rsid w:val="007E5912"/>
    <w:rsid w:val="007E756A"/>
    <w:rsid w:val="007F3FDD"/>
    <w:rsid w:val="007F6792"/>
    <w:rsid w:val="00802426"/>
    <w:rsid w:val="00803489"/>
    <w:rsid w:val="008037E3"/>
    <w:rsid w:val="00812A52"/>
    <w:rsid w:val="00824848"/>
    <w:rsid w:val="008348A2"/>
    <w:rsid w:val="00835CBD"/>
    <w:rsid w:val="00853E93"/>
    <w:rsid w:val="00864D67"/>
    <w:rsid w:val="00865479"/>
    <w:rsid w:val="008655C0"/>
    <w:rsid w:val="00866F1E"/>
    <w:rsid w:val="00881659"/>
    <w:rsid w:val="00887B22"/>
    <w:rsid w:val="00896449"/>
    <w:rsid w:val="008A2EF5"/>
    <w:rsid w:val="008A3F81"/>
    <w:rsid w:val="008B25D4"/>
    <w:rsid w:val="008B3498"/>
    <w:rsid w:val="008B630F"/>
    <w:rsid w:val="008B632C"/>
    <w:rsid w:val="008B7352"/>
    <w:rsid w:val="008D2DFE"/>
    <w:rsid w:val="008D3D15"/>
    <w:rsid w:val="008D567C"/>
    <w:rsid w:val="008F3C0D"/>
    <w:rsid w:val="008F73F4"/>
    <w:rsid w:val="00905885"/>
    <w:rsid w:val="00906C3C"/>
    <w:rsid w:val="0091427F"/>
    <w:rsid w:val="00916F02"/>
    <w:rsid w:val="0092037A"/>
    <w:rsid w:val="009246AD"/>
    <w:rsid w:val="00927CDC"/>
    <w:rsid w:val="009328EB"/>
    <w:rsid w:val="00935500"/>
    <w:rsid w:val="009416A6"/>
    <w:rsid w:val="00943E3A"/>
    <w:rsid w:val="00957C0B"/>
    <w:rsid w:val="00967927"/>
    <w:rsid w:val="00975A79"/>
    <w:rsid w:val="00981DBC"/>
    <w:rsid w:val="00984F9E"/>
    <w:rsid w:val="009872A6"/>
    <w:rsid w:val="009872C2"/>
    <w:rsid w:val="009A3C0C"/>
    <w:rsid w:val="009B0000"/>
    <w:rsid w:val="009B5B89"/>
    <w:rsid w:val="009B7577"/>
    <w:rsid w:val="009C67D5"/>
    <w:rsid w:val="009C7646"/>
    <w:rsid w:val="009D7B12"/>
    <w:rsid w:val="009E5F8E"/>
    <w:rsid w:val="009E614D"/>
    <w:rsid w:val="009F7EA2"/>
    <w:rsid w:val="00A02D62"/>
    <w:rsid w:val="00A03DDB"/>
    <w:rsid w:val="00A07614"/>
    <w:rsid w:val="00A15BCB"/>
    <w:rsid w:val="00A269C9"/>
    <w:rsid w:val="00A444E1"/>
    <w:rsid w:val="00A460B5"/>
    <w:rsid w:val="00A46BD2"/>
    <w:rsid w:val="00A46C91"/>
    <w:rsid w:val="00A57906"/>
    <w:rsid w:val="00A66999"/>
    <w:rsid w:val="00A66EDD"/>
    <w:rsid w:val="00A71C00"/>
    <w:rsid w:val="00A72F27"/>
    <w:rsid w:val="00A75B62"/>
    <w:rsid w:val="00A76461"/>
    <w:rsid w:val="00A87C4F"/>
    <w:rsid w:val="00A90A17"/>
    <w:rsid w:val="00A96035"/>
    <w:rsid w:val="00AB0F17"/>
    <w:rsid w:val="00AB6222"/>
    <w:rsid w:val="00AC1839"/>
    <w:rsid w:val="00AC3D9F"/>
    <w:rsid w:val="00AC5F97"/>
    <w:rsid w:val="00AC6438"/>
    <w:rsid w:val="00AC6B34"/>
    <w:rsid w:val="00AD2046"/>
    <w:rsid w:val="00AD32BD"/>
    <w:rsid w:val="00AD4769"/>
    <w:rsid w:val="00AE4B97"/>
    <w:rsid w:val="00AE7450"/>
    <w:rsid w:val="00AF1765"/>
    <w:rsid w:val="00AF2AD1"/>
    <w:rsid w:val="00B10945"/>
    <w:rsid w:val="00B109F1"/>
    <w:rsid w:val="00B11C21"/>
    <w:rsid w:val="00B17445"/>
    <w:rsid w:val="00B24AEC"/>
    <w:rsid w:val="00B361F6"/>
    <w:rsid w:val="00B37554"/>
    <w:rsid w:val="00B42C29"/>
    <w:rsid w:val="00B5050C"/>
    <w:rsid w:val="00B563D9"/>
    <w:rsid w:val="00B573D6"/>
    <w:rsid w:val="00B63D39"/>
    <w:rsid w:val="00B71491"/>
    <w:rsid w:val="00B730FE"/>
    <w:rsid w:val="00B75CD4"/>
    <w:rsid w:val="00B7618D"/>
    <w:rsid w:val="00B82859"/>
    <w:rsid w:val="00B8295E"/>
    <w:rsid w:val="00B82C80"/>
    <w:rsid w:val="00B875D7"/>
    <w:rsid w:val="00B90AA9"/>
    <w:rsid w:val="00B97259"/>
    <w:rsid w:val="00BB10FE"/>
    <w:rsid w:val="00BB1101"/>
    <w:rsid w:val="00BB1134"/>
    <w:rsid w:val="00BB1C83"/>
    <w:rsid w:val="00BB4B2F"/>
    <w:rsid w:val="00BC3E2A"/>
    <w:rsid w:val="00BC7955"/>
    <w:rsid w:val="00BD0668"/>
    <w:rsid w:val="00BD0E4A"/>
    <w:rsid w:val="00BD5038"/>
    <w:rsid w:val="00BD5122"/>
    <w:rsid w:val="00BD5C7C"/>
    <w:rsid w:val="00BE2504"/>
    <w:rsid w:val="00BE533F"/>
    <w:rsid w:val="00BE629D"/>
    <w:rsid w:val="00BF2A88"/>
    <w:rsid w:val="00BF5A1A"/>
    <w:rsid w:val="00BF7AB1"/>
    <w:rsid w:val="00C02AEF"/>
    <w:rsid w:val="00C0507A"/>
    <w:rsid w:val="00C06CFC"/>
    <w:rsid w:val="00C10C9B"/>
    <w:rsid w:val="00C168F2"/>
    <w:rsid w:val="00C16A30"/>
    <w:rsid w:val="00C22E0E"/>
    <w:rsid w:val="00C30403"/>
    <w:rsid w:val="00C3388F"/>
    <w:rsid w:val="00C40497"/>
    <w:rsid w:val="00C45E7B"/>
    <w:rsid w:val="00C4769B"/>
    <w:rsid w:val="00C47A5D"/>
    <w:rsid w:val="00C53568"/>
    <w:rsid w:val="00C57D4C"/>
    <w:rsid w:val="00C65333"/>
    <w:rsid w:val="00C66013"/>
    <w:rsid w:val="00C72D78"/>
    <w:rsid w:val="00C74BD4"/>
    <w:rsid w:val="00C77856"/>
    <w:rsid w:val="00C9140C"/>
    <w:rsid w:val="00C9398A"/>
    <w:rsid w:val="00CA15CA"/>
    <w:rsid w:val="00CB03D4"/>
    <w:rsid w:val="00CB3385"/>
    <w:rsid w:val="00CC0D17"/>
    <w:rsid w:val="00CD3D16"/>
    <w:rsid w:val="00CE1C3F"/>
    <w:rsid w:val="00CE2006"/>
    <w:rsid w:val="00CE645E"/>
    <w:rsid w:val="00D04024"/>
    <w:rsid w:val="00D0596F"/>
    <w:rsid w:val="00D13455"/>
    <w:rsid w:val="00D13B1B"/>
    <w:rsid w:val="00D30748"/>
    <w:rsid w:val="00D32486"/>
    <w:rsid w:val="00D47F3C"/>
    <w:rsid w:val="00D53198"/>
    <w:rsid w:val="00D61DBF"/>
    <w:rsid w:val="00D66315"/>
    <w:rsid w:val="00D66756"/>
    <w:rsid w:val="00D70DE3"/>
    <w:rsid w:val="00D76EA1"/>
    <w:rsid w:val="00D84587"/>
    <w:rsid w:val="00D86677"/>
    <w:rsid w:val="00D86E0A"/>
    <w:rsid w:val="00D92118"/>
    <w:rsid w:val="00D928D2"/>
    <w:rsid w:val="00D9797F"/>
    <w:rsid w:val="00DA20D6"/>
    <w:rsid w:val="00DA6E25"/>
    <w:rsid w:val="00DD1EEC"/>
    <w:rsid w:val="00DD29EF"/>
    <w:rsid w:val="00DD498A"/>
    <w:rsid w:val="00DE13FE"/>
    <w:rsid w:val="00DE78D2"/>
    <w:rsid w:val="00DE7C12"/>
    <w:rsid w:val="00DF0817"/>
    <w:rsid w:val="00DF26F1"/>
    <w:rsid w:val="00DF59F4"/>
    <w:rsid w:val="00DF683D"/>
    <w:rsid w:val="00E02AFA"/>
    <w:rsid w:val="00E074F2"/>
    <w:rsid w:val="00E07871"/>
    <w:rsid w:val="00E17A65"/>
    <w:rsid w:val="00E20DE8"/>
    <w:rsid w:val="00E2340D"/>
    <w:rsid w:val="00E25B7A"/>
    <w:rsid w:val="00E32A18"/>
    <w:rsid w:val="00E442D9"/>
    <w:rsid w:val="00E46BD3"/>
    <w:rsid w:val="00E502B4"/>
    <w:rsid w:val="00E62C66"/>
    <w:rsid w:val="00E65825"/>
    <w:rsid w:val="00E725F7"/>
    <w:rsid w:val="00E73EC8"/>
    <w:rsid w:val="00E75388"/>
    <w:rsid w:val="00E800C5"/>
    <w:rsid w:val="00E83D40"/>
    <w:rsid w:val="00E84CB9"/>
    <w:rsid w:val="00E96302"/>
    <w:rsid w:val="00E97738"/>
    <w:rsid w:val="00E979E9"/>
    <w:rsid w:val="00EA282F"/>
    <w:rsid w:val="00EB1570"/>
    <w:rsid w:val="00EB1787"/>
    <w:rsid w:val="00EB6AE1"/>
    <w:rsid w:val="00EC15C8"/>
    <w:rsid w:val="00EC1D81"/>
    <w:rsid w:val="00EC5391"/>
    <w:rsid w:val="00ED0357"/>
    <w:rsid w:val="00ED0E82"/>
    <w:rsid w:val="00ED37ED"/>
    <w:rsid w:val="00ED7CDC"/>
    <w:rsid w:val="00EE0F13"/>
    <w:rsid w:val="00EF3F2C"/>
    <w:rsid w:val="00F01C12"/>
    <w:rsid w:val="00F03E78"/>
    <w:rsid w:val="00F103D7"/>
    <w:rsid w:val="00F10E56"/>
    <w:rsid w:val="00F126DF"/>
    <w:rsid w:val="00F270EE"/>
    <w:rsid w:val="00F31DF7"/>
    <w:rsid w:val="00F34B64"/>
    <w:rsid w:val="00F43B6A"/>
    <w:rsid w:val="00F5421E"/>
    <w:rsid w:val="00F614F1"/>
    <w:rsid w:val="00F72A71"/>
    <w:rsid w:val="00F750C4"/>
    <w:rsid w:val="00F77000"/>
    <w:rsid w:val="00F81B12"/>
    <w:rsid w:val="00F84530"/>
    <w:rsid w:val="00F8537A"/>
    <w:rsid w:val="00F86E2D"/>
    <w:rsid w:val="00F91AD8"/>
    <w:rsid w:val="00F97782"/>
    <w:rsid w:val="00FA6AE3"/>
    <w:rsid w:val="00FA740B"/>
    <w:rsid w:val="00FB0516"/>
    <w:rsid w:val="00FC7D07"/>
    <w:rsid w:val="00FD5268"/>
    <w:rsid w:val="00FF1D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45023C0"/>
  <w14:defaultImageDpi w14:val="32767"/>
  <w15:docId w15:val="{CA53F90C-7091-4F26-9245-F9E6DA3FB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0B00BD"/>
    <w:pPr>
      <w:spacing w:after="0"/>
      <w:ind w:firstLine="187"/>
      <w:jc w:val="left"/>
    </w:pPr>
    <w:rPr>
      <w:rFonts w:ascii="Arno Pro" w:hAnsi="Arno Pro"/>
      <w:kern w:val="19"/>
      <w:sz w:val="17"/>
      <w:szCs w:val="14"/>
    </w:rPr>
  </w:style>
  <w:style w:type="paragraph" w:customStyle="1" w:styleId="TAMainText">
    <w:name w:val="TA_Main_Text"/>
    <w:basedOn w:val="Normal"/>
    <w:autoRedefine/>
    <w:qFormat/>
    <w:rsid w:val="00F81B12"/>
    <w:pPr>
      <w:spacing w:after="60"/>
    </w:pPr>
    <w:rPr>
      <w:rFonts w:ascii="Arno Pro" w:hAnsi="Arno Pro"/>
      <w:kern w:val="21"/>
      <w:sz w:val="19"/>
    </w:rPr>
  </w:style>
  <w:style w:type="paragraph" w:customStyle="1" w:styleId="BATitle">
    <w:name w:val="BA_Title"/>
    <w:basedOn w:val="Normal"/>
    <w:next w:val="BBAuthorName"/>
    <w:autoRedefine/>
    <w:rsid w:val="007E5912"/>
    <w:pPr>
      <w:spacing w:after="180"/>
      <w:jc w:val="center"/>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qFormat/>
    <w:rsid w:val="003A0F5F"/>
    <w:pPr>
      <w:spacing w:after="100"/>
      <w:jc w:val="left"/>
    </w:pPr>
    <w:rPr>
      <w:rFonts w:ascii="Arno Pro" w:hAnsi="Arno Pro"/>
      <w:sz w:val="18"/>
    </w:rPr>
  </w:style>
  <w:style w:type="paragraph" w:customStyle="1" w:styleId="AIReceivedDate">
    <w:name w:val="AI_Received_Date"/>
    <w:basedOn w:val="Normal"/>
    <w:next w:val="Normal"/>
    <w:autoRedefine/>
    <w:qFormat/>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qFormat/>
    <w:rsid w:val="00B573D6"/>
    <w:pPr>
      <w:pBdr>
        <w:top w:val="single" w:sz="4" w:space="1" w:color="auto"/>
        <w:bottom w:val="single" w:sz="4" w:space="1" w:color="auto"/>
      </w:pBdr>
      <w:spacing w:before="100" w:after="600"/>
    </w:pPr>
    <w:rPr>
      <w:rFonts w:ascii="Arno Pro" w:hAnsi="Arno Pro"/>
      <w:bCs/>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qFormat/>
    <w:rsid w:val="00D84587"/>
    <w:pPr>
      <w:spacing w:after="0"/>
    </w:pPr>
    <w:rPr>
      <w:rFonts w:ascii="Arial" w:hAnsi="Arial" w:cs="Arial"/>
      <w:b/>
      <w:bCs/>
      <w:kern w:val="21"/>
      <w:sz w:val="20"/>
    </w:rPr>
  </w:style>
  <w:style w:type="paragraph" w:customStyle="1" w:styleId="VAFigureCaption">
    <w:name w:val="VA_Figure_Caption"/>
    <w:basedOn w:val="Normal"/>
    <w:next w:val="Normal"/>
    <w:autoRedefine/>
    <w:qFormat/>
    <w:rsid w:val="007A6844"/>
    <w:pPr>
      <w:spacing w:after="120"/>
    </w:pPr>
    <w:rPr>
      <w:rFonts w:ascii="Arno Pro" w:hAnsi="Arno Pro"/>
      <w:b/>
      <w:bCs/>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F72A71"/>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qFormat/>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link w:val="FooterChar"/>
    <w:uiPriority w:val="99"/>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uiPriority w:val="99"/>
  </w:style>
  <w:style w:type="paragraph" w:styleId="BalloonText">
    <w:name w:val="Balloon Text"/>
    <w:basedOn w:val="Normal"/>
    <w:link w:val="BalloonTextChar"/>
    <w:uiPriority w:val="99"/>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B573D6"/>
    <w:rPr>
      <w:rFonts w:ascii="Arno Pro" w:hAnsi="Arno Pro"/>
      <w:bCs/>
      <w:kern w:val="21"/>
      <w:sz w:val="19"/>
    </w:rPr>
  </w:style>
  <w:style w:type="character" w:customStyle="1" w:styleId="BDAbstractTitleChar">
    <w:name w:val="BD_Abstract_Title Char"/>
    <w:link w:val="BDAbstractTitle"/>
    <w:qFormat/>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F72A71"/>
    <w:rPr>
      <w:rFonts w:ascii="Arno Pro" w:hAnsi="Arno Pro"/>
      <w:kern w:val="20"/>
      <w:sz w:val="18"/>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character" w:customStyle="1" w:styleId="NumberingSymbols">
    <w:name w:val="Numbering Symbols"/>
    <w:qFormat/>
    <w:rsid w:val="00935500"/>
  </w:style>
  <w:style w:type="paragraph" w:customStyle="1" w:styleId="Heading">
    <w:name w:val="Heading"/>
    <w:basedOn w:val="Normal"/>
    <w:next w:val="BodyText"/>
    <w:qFormat/>
    <w:rsid w:val="00935500"/>
    <w:pPr>
      <w:keepNext/>
      <w:suppressAutoHyphens/>
      <w:spacing w:before="240" w:after="120"/>
      <w:jc w:val="left"/>
    </w:pPr>
    <w:rPr>
      <w:rFonts w:ascii="Liberation Sans" w:eastAsia="Noto Sans CJK SC" w:hAnsi="Liberation Sans" w:cs="Lohit Devanagari"/>
      <w:kern w:val="2"/>
      <w:sz w:val="28"/>
      <w:szCs w:val="28"/>
      <w:lang w:eastAsia="zh-CN" w:bidi="hi-IN"/>
    </w:rPr>
  </w:style>
  <w:style w:type="paragraph" w:styleId="List">
    <w:name w:val="List"/>
    <w:basedOn w:val="BodyText"/>
    <w:rsid w:val="00935500"/>
    <w:pPr>
      <w:suppressAutoHyphens/>
      <w:spacing w:after="140" w:line="276" w:lineRule="auto"/>
      <w:jc w:val="left"/>
    </w:pPr>
    <w:rPr>
      <w:rFonts w:ascii="Liberation Serif" w:eastAsia="Noto Serif CJK SC" w:hAnsi="Liberation Serif" w:cs="Lohit Devanagari"/>
      <w:b w:val="0"/>
      <w:kern w:val="2"/>
      <w:sz w:val="24"/>
      <w:szCs w:val="24"/>
      <w:lang w:eastAsia="zh-CN" w:bidi="hi-IN"/>
    </w:rPr>
  </w:style>
  <w:style w:type="paragraph" w:styleId="Caption">
    <w:name w:val="caption"/>
    <w:basedOn w:val="Normal"/>
    <w:qFormat/>
    <w:rsid w:val="00935500"/>
    <w:pPr>
      <w:suppressLineNumbers/>
      <w:suppressAutoHyphens/>
      <w:spacing w:before="120" w:after="120"/>
      <w:jc w:val="left"/>
    </w:pPr>
    <w:rPr>
      <w:rFonts w:ascii="Liberation Serif" w:eastAsia="Noto Serif CJK SC" w:hAnsi="Liberation Serif" w:cs="Lohit Devanagari"/>
      <w:i/>
      <w:iCs/>
      <w:kern w:val="2"/>
      <w:szCs w:val="24"/>
      <w:lang w:eastAsia="zh-CN" w:bidi="hi-IN"/>
    </w:rPr>
  </w:style>
  <w:style w:type="paragraph" w:customStyle="1" w:styleId="Index">
    <w:name w:val="Index"/>
    <w:basedOn w:val="Normal"/>
    <w:qFormat/>
    <w:rsid w:val="00935500"/>
    <w:pPr>
      <w:suppressLineNumbers/>
      <w:suppressAutoHyphens/>
      <w:spacing w:after="0"/>
      <w:jc w:val="left"/>
    </w:pPr>
    <w:rPr>
      <w:rFonts w:ascii="Liberation Serif" w:eastAsia="Noto Serif CJK SC" w:hAnsi="Liberation Serif" w:cs="Lohit Devanagari"/>
      <w:kern w:val="2"/>
      <w:szCs w:val="24"/>
      <w:lang w:eastAsia="zh-CN" w:bidi="hi-IN"/>
    </w:rPr>
  </w:style>
  <w:style w:type="paragraph" w:customStyle="1" w:styleId="TableContents">
    <w:name w:val="Table Contents"/>
    <w:basedOn w:val="Normal"/>
    <w:qFormat/>
    <w:rsid w:val="00935500"/>
    <w:pPr>
      <w:suppressLineNumbers/>
      <w:suppressAutoHyphens/>
      <w:spacing w:after="0"/>
      <w:jc w:val="left"/>
    </w:pPr>
    <w:rPr>
      <w:rFonts w:ascii="Liberation Serif" w:eastAsia="Noto Serif CJK SC" w:hAnsi="Liberation Serif" w:cs="Lohit Devanagari"/>
      <w:kern w:val="2"/>
      <w:szCs w:val="24"/>
      <w:lang w:eastAsia="zh-CN" w:bidi="hi-IN"/>
    </w:rPr>
  </w:style>
  <w:style w:type="paragraph" w:styleId="Bibliography">
    <w:name w:val="Bibliography"/>
    <w:basedOn w:val="Normal"/>
    <w:next w:val="Normal"/>
    <w:uiPriority w:val="37"/>
    <w:unhideWhenUsed/>
    <w:rsid w:val="00935500"/>
    <w:pPr>
      <w:tabs>
        <w:tab w:val="left" w:pos="504"/>
      </w:tabs>
      <w:suppressAutoHyphens/>
      <w:spacing w:after="0"/>
      <w:ind w:left="504" w:hanging="504"/>
      <w:jc w:val="left"/>
    </w:pPr>
    <w:rPr>
      <w:rFonts w:ascii="Liberation Serif" w:eastAsia="Noto Serif CJK SC" w:hAnsi="Liberation Serif" w:cs="Mangal"/>
      <w:kern w:val="2"/>
      <w:szCs w:val="21"/>
      <w:lang w:eastAsia="zh-CN" w:bidi="hi-IN"/>
    </w:rPr>
  </w:style>
  <w:style w:type="character" w:styleId="CommentReference">
    <w:name w:val="annotation reference"/>
    <w:basedOn w:val="DefaultParagraphFont"/>
    <w:semiHidden/>
    <w:unhideWhenUsed/>
    <w:rsid w:val="00935500"/>
    <w:rPr>
      <w:sz w:val="16"/>
      <w:szCs w:val="16"/>
    </w:rPr>
  </w:style>
  <w:style w:type="paragraph" w:styleId="CommentText">
    <w:name w:val="annotation text"/>
    <w:basedOn w:val="Normal"/>
    <w:link w:val="CommentTextChar"/>
    <w:unhideWhenUsed/>
    <w:rsid w:val="00935500"/>
    <w:pPr>
      <w:suppressAutoHyphens/>
      <w:spacing w:after="0"/>
      <w:jc w:val="left"/>
    </w:pPr>
    <w:rPr>
      <w:rFonts w:ascii="Liberation Serif" w:eastAsia="Noto Serif CJK SC" w:hAnsi="Liberation Serif" w:cs="Mangal"/>
      <w:kern w:val="2"/>
      <w:sz w:val="20"/>
      <w:szCs w:val="18"/>
      <w:lang w:eastAsia="zh-CN" w:bidi="hi-IN"/>
    </w:rPr>
  </w:style>
  <w:style w:type="character" w:customStyle="1" w:styleId="CommentTextChar">
    <w:name w:val="Comment Text Char"/>
    <w:basedOn w:val="DefaultParagraphFont"/>
    <w:link w:val="CommentText"/>
    <w:rsid w:val="00935500"/>
    <w:rPr>
      <w:rFonts w:ascii="Liberation Serif" w:eastAsia="Noto Serif CJK SC" w:hAnsi="Liberation Serif" w:cs="Mangal"/>
      <w:kern w:val="2"/>
      <w:szCs w:val="18"/>
      <w:lang w:eastAsia="zh-CN" w:bidi="hi-IN"/>
    </w:rPr>
  </w:style>
  <w:style w:type="paragraph" w:styleId="CommentSubject">
    <w:name w:val="annotation subject"/>
    <w:basedOn w:val="CommentText"/>
    <w:next w:val="CommentText"/>
    <w:link w:val="CommentSubjectChar"/>
    <w:uiPriority w:val="99"/>
    <w:semiHidden/>
    <w:unhideWhenUsed/>
    <w:rsid w:val="00935500"/>
    <w:rPr>
      <w:b/>
      <w:bCs/>
    </w:rPr>
  </w:style>
  <w:style w:type="character" w:customStyle="1" w:styleId="CommentSubjectChar">
    <w:name w:val="Comment Subject Char"/>
    <w:basedOn w:val="CommentTextChar"/>
    <w:link w:val="CommentSubject"/>
    <w:uiPriority w:val="99"/>
    <w:semiHidden/>
    <w:rsid w:val="00935500"/>
    <w:rPr>
      <w:rFonts w:ascii="Liberation Serif" w:eastAsia="Noto Serif CJK SC" w:hAnsi="Liberation Serif" w:cs="Mangal"/>
      <w:b/>
      <w:bCs/>
      <w:kern w:val="2"/>
      <w:szCs w:val="18"/>
      <w:lang w:eastAsia="zh-CN" w:bidi="hi-IN"/>
    </w:rPr>
  </w:style>
  <w:style w:type="character" w:customStyle="1" w:styleId="BalloonTextChar">
    <w:name w:val="Balloon Text Char"/>
    <w:basedOn w:val="DefaultParagraphFont"/>
    <w:link w:val="BalloonText"/>
    <w:uiPriority w:val="99"/>
    <w:semiHidden/>
    <w:rsid w:val="00935500"/>
    <w:rPr>
      <w:rFonts w:ascii="Tahoma" w:hAnsi="Tahoma" w:cs="Tahoma"/>
      <w:sz w:val="16"/>
      <w:szCs w:val="16"/>
    </w:rPr>
  </w:style>
  <w:style w:type="character" w:customStyle="1" w:styleId="FooterChar">
    <w:name w:val="Footer Char"/>
    <w:basedOn w:val="DefaultParagraphFont"/>
    <w:link w:val="Footer"/>
    <w:uiPriority w:val="99"/>
    <w:rsid w:val="00935500"/>
    <w:rPr>
      <w:rFonts w:ascii="Times" w:hAnsi="Times"/>
      <w:sz w:val="24"/>
    </w:rPr>
  </w:style>
  <w:style w:type="paragraph" w:styleId="Header">
    <w:name w:val="header"/>
    <w:basedOn w:val="Normal"/>
    <w:link w:val="HeaderChar"/>
    <w:uiPriority w:val="99"/>
    <w:unhideWhenUsed/>
    <w:rsid w:val="00935500"/>
    <w:pPr>
      <w:tabs>
        <w:tab w:val="center" w:pos="4680"/>
        <w:tab w:val="right" w:pos="9360"/>
      </w:tabs>
      <w:suppressAutoHyphens/>
      <w:spacing w:after="0"/>
      <w:jc w:val="left"/>
    </w:pPr>
    <w:rPr>
      <w:rFonts w:ascii="Liberation Serif" w:eastAsia="Noto Serif CJK SC" w:hAnsi="Liberation Serif" w:cs="Mangal"/>
      <w:kern w:val="2"/>
      <w:szCs w:val="21"/>
      <w:lang w:eastAsia="zh-CN" w:bidi="hi-IN"/>
    </w:rPr>
  </w:style>
  <w:style w:type="character" w:customStyle="1" w:styleId="HeaderChar">
    <w:name w:val="Header Char"/>
    <w:basedOn w:val="DefaultParagraphFont"/>
    <w:link w:val="Header"/>
    <w:uiPriority w:val="99"/>
    <w:rsid w:val="00935500"/>
    <w:rPr>
      <w:rFonts w:ascii="Liberation Serif" w:eastAsia="Noto Serif CJK SC" w:hAnsi="Liberation Serif" w:cs="Mangal"/>
      <w:kern w:val="2"/>
      <w:sz w:val="24"/>
      <w:szCs w:val="21"/>
      <w:lang w:eastAsia="zh-CN" w:bidi="hi-IN"/>
    </w:rPr>
  </w:style>
  <w:style w:type="paragraph" w:styleId="Revision">
    <w:name w:val="Revision"/>
    <w:hidden/>
    <w:uiPriority w:val="99"/>
    <w:semiHidden/>
    <w:rsid w:val="00935500"/>
    <w:rPr>
      <w:rFonts w:ascii="Liberation Serif" w:eastAsia="Noto Serif CJK SC" w:hAnsi="Liberation Serif" w:cs="Mangal"/>
      <w:kern w:val="2"/>
      <w:sz w:val="24"/>
      <w:szCs w:val="21"/>
      <w:lang w:eastAsia="zh-CN" w:bidi="hi-IN"/>
    </w:rPr>
  </w:style>
  <w:style w:type="character" w:customStyle="1" w:styleId="StandardChar">
    <w:name w:val="Standard Char"/>
    <w:basedOn w:val="DefaultParagraphFont"/>
    <w:link w:val="Standard"/>
    <w:locked/>
    <w:rsid w:val="00935500"/>
  </w:style>
  <w:style w:type="paragraph" w:customStyle="1" w:styleId="Standard">
    <w:name w:val="Standard"/>
    <w:link w:val="StandardChar"/>
    <w:rsid w:val="00935500"/>
    <w:pPr>
      <w:suppressAutoHyphens/>
      <w:autoSpaceDN w:val="0"/>
      <w:spacing w:after="160" w:line="256" w:lineRule="auto"/>
    </w:pPr>
  </w:style>
  <w:style w:type="character" w:styleId="Strong">
    <w:name w:val="Strong"/>
    <w:basedOn w:val="DefaultParagraphFont"/>
    <w:uiPriority w:val="22"/>
    <w:qFormat/>
    <w:rsid w:val="0093550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72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footer" Target="footer4.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519</TotalTime>
  <Pages>12</Pages>
  <Words>30547</Words>
  <Characters>174122</Characters>
  <Application>Microsoft Office Word</Application>
  <DocSecurity>0</DocSecurity>
  <Lines>1451</Lines>
  <Paragraphs>408</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204261</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mpd33</dc:creator>
  <cp:keywords/>
  <cp:lastModifiedBy>Sieg, Jacob Philip</cp:lastModifiedBy>
  <cp:revision>30</cp:revision>
  <cp:lastPrinted>2022-08-18T13:12:00Z</cp:lastPrinted>
  <dcterms:created xsi:type="dcterms:W3CDTF">2022-08-15T13:28:00Z</dcterms:created>
  <dcterms:modified xsi:type="dcterms:W3CDTF">2022-08-18T20:56:00Z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zotero-version="6.0.12"&gt;&lt;session id="XPnrHgPy"/&gt;&lt;style id="http://www.zotero.org/styles/american-chemical-society" hasBibliography="1" bibliographyStyleHasBeenSet="1"/&gt;&lt;prefs&gt;&lt;pref name="fieldType" value="Field"/&gt;&lt;pref name="automat</vt:lpwstr>
  </property>
  <property fmtid="{D5CDD505-2E9C-101B-9397-08002B2CF9AE}" pid="3" name="ZOTERO_PREF_2">
    <vt:lpwstr>icJournalAbbreviations" value="true"/&gt;&lt;/prefs&gt;&lt;/data&gt;</vt:lpwstr>
  </property>
</Properties>
</file>